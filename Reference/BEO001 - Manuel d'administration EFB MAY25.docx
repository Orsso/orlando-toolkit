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EAAC48" w14:textId="4A69D026" w:rsidR="00DE7CE6" w:rsidRPr="00D7076F" w:rsidRDefault="002D7125" w:rsidP="00D7076F">
      <w:pPr>
        <w:pStyle w:val="Corpsdetexte"/>
        <w:spacing w:before="6"/>
        <w:ind w:left="284" w:right="14"/>
        <w:jc w:val="both"/>
        <w:rPr>
          <w:rFonts w:asciiTheme="minorHAnsi" w:hAnsiTheme="minorHAnsi" w:cstheme="minorHAnsi"/>
          <w:sz w:val="2"/>
        </w:rPr>
      </w:pPr>
      <w:r>
        <w:rPr>
          <w:rFonts w:asciiTheme="minorHAnsi" w:hAnsiTheme="minorHAnsi" w:cstheme="minorHAnsi"/>
          <w:sz w:val="2"/>
        </w:rPr>
        <w:t>ch</w:t>
      </w:r>
    </w:p>
    <w:p w14:paraId="292F643D" w14:textId="65FAB49C" w:rsidR="00DE7CE6" w:rsidRDefault="00DE7CE6" w:rsidP="00D7076F">
      <w:pPr>
        <w:pStyle w:val="Corpsdetexte"/>
        <w:spacing w:before="2"/>
        <w:ind w:right="14"/>
        <w:jc w:val="both"/>
        <w:rPr>
          <w:rFonts w:asciiTheme="minorHAnsi" w:hAnsiTheme="minorHAnsi" w:cstheme="minorHAnsi"/>
          <w:sz w:val="12"/>
        </w:rPr>
      </w:pPr>
    </w:p>
    <w:p w14:paraId="3C675A00" w14:textId="00136490" w:rsidR="00D7076F" w:rsidRPr="00D7076F" w:rsidRDefault="00D7076F" w:rsidP="00D7076F">
      <w:pPr>
        <w:pStyle w:val="Corpsdetexte"/>
        <w:spacing w:before="93" w:line="249" w:lineRule="auto"/>
        <w:ind w:right="14"/>
        <w:jc w:val="both"/>
        <w:rPr>
          <w:rFonts w:asciiTheme="minorHAnsi" w:hAnsiTheme="minorHAnsi" w:cstheme="minorHAnsi"/>
        </w:rPr>
      </w:pPr>
      <w:r w:rsidRPr="00D7076F">
        <w:rPr>
          <w:rFonts w:asciiTheme="minorHAnsi" w:hAnsiTheme="minorHAnsi" w:cstheme="minorHAnsi"/>
          <w:b/>
          <w:bCs/>
        </w:rPr>
        <w:t>Annule et remplace</w:t>
      </w:r>
      <w:r w:rsidRPr="00D7076F">
        <w:rPr>
          <w:rFonts w:asciiTheme="minorHAnsi" w:hAnsiTheme="minorHAnsi" w:cstheme="minorHAnsi"/>
        </w:rPr>
        <w:t> : tout document équivalent.</w:t>
      </w:r>
    </w:p>
    <w:p w14:paraId="63F48312" w14:textId="00D98E8D" w:rsidR="00D7076F" w:rsidRDefault="00D7076F" w:rsidP="00D7076F">
      <w:pPr>
        <w:pStyle w:val="Corpsdetexte"/>
        <w:spacing w:before="93" w:line="249" w:lineRule="auto"/>
        <w:ind w:right="14"/>
        <w:jc w:val="both"/>
        <w:rPr>
          <w:rFonts w:asciiTheme="minorHAnsi" w:hAnsiTheme="minorHAnsi" w:cstheme="minorHAnsi"/>
        </w:rPr>
      </w:pPr>
      <w:r w:rsidRPr="00D7076F">
        <w:rPr>
          <w:rFonts w:asciiTheme="minorHAnsi" w:hAnsiTheme="minorHAnsi" w:cstheme="minorHAnsi"/>
          <w:b/>
          <w:bCs/>
        </w:rPr>
        <w:t>Date d’application</w:t>
      </w:r>
      <w:r w:rsidRPr="00D7076F">
        <w:rPr>
          <w:rFonts w:asciiTheme="minorHAnsi" w:hAnsiTheme="minorHAnsi" w:cstheme="minorHAnsi"/>
        </w:rPr>
        <w:t> : publicatio</w:t>
      </w:r>
      <w:r>
        <w:rPr>
          <w:rFonts w:asciiTheme="minorHAnsi" w:hAnsiTheme="minorHAnsi" w:cstheme="minorHAnsi"/>
        </w:rPr>
        <w:t>n.</w:t>
      </w:r>
    </w:p>
    <w:p w14:paraId="2A0E9CEA" w14:textId="77777777" w:rsidR="00D7076F" w:rsidRPr="00D7076F" w:rsidRDefault="00D7076F" w:rsidP="00D7076F">
      <w:pPr>
        <w:pStyle w:val="Sansinterligne"/>
        <w:rPr>
          <w:rFonts w:eastAsiaTheme="minorHAnsi"/>
        </w:rPr>
      </w:pPr>
    </w:p>
    <w:p w14:paraId="73082EF7" w14:textId="36517B36" w:rsidR="00D7076F" w:rsidRPr="00D7076F" w:rsidRDefault="00D7076F" w:rsidP="00977D44">
      <w:pPr>
        <w:pStyle w:val="Titre1"/>
        <w:numPr>
          <w:ilvl w:val="0"/>
          <w:numId w:val="11"/>
        </w:numPr>
        <w:rPr>
          <w:rFonts w:ascii="Arial" w:eastAsiaTheme="minorHAnsi" w:hAnsi="Arial" w:cs="Arial"/>
        </w:rPr>
      </w:pPr>
      <w:bookmarkStart w:id="0" w:name="_Toc164764638"/>
      <w:bookmarkStart w:id="1" w:name="_Toc164785608"/>
      <w:bookmarkStart w:id="2" w:name="_Toc164785750"/>
      <w:bookmarkStart w:id="3" w:name="_Toc168580236"/>
      <w:r w:rsidRPr="00D7076F">
        <w:rPr>
          <w:rFonts w:ascii="Arial" w:eastAsiaTheme="minorHAnsi" w:hAnsi="Arial" w:cs="Arial"/>
        </w:rPr>
        <w:t>CONTROLE DU DOCUMENT</w:t>
      </w:r>
      <w:bookmarkEnd w:id="0"/>
      <w:bookmarkEnd w:id="1"/>
      <w:bookmarkEnd w:id="2"/>
      <w:bookmarkEnd w:id="3"/>
    </w:p>
    <w:p w14:paraId="64C6AF45" w14:textId="77777777" w:rsidR="00D7076F" w:rsidRDefault="00D7076F" w:rsidP="00D7076F">
      <w:pPr>
        <w:pStyle w:val="Titre1"/>
        <w:tabs>
          <w:tab w:val="left" w:pos="1165"/>
        </w:tabs>
        <w:spacing w:line="274" w:lineRule="exact"/>
        <w:ind w:left="0" w:right="14"/>
        <w:jc w:val="both"/>
        <w:rPr>
          <w:rFonts w:asciiTheme="minorHAnsi" w:hAnsiTheme="minorHAnsi" w:cstheme="minorHAnsi"/>
        </w:rPr>
      </w:pPr>
      <w:bookmarkStart w:id="4" w:name="0._Contrôle_du_document"/>
      <w:bookmarkStart w:id="5" w:name="0.1_OBJECTIFS"/>
      <w:bookmarkEnd w:id="4"/>
      <w:bookmarkEnd w:id="5"/>
    </w:p>
    <w:p w14:paraId="1A25499C" w14:textId="4E5A4DBC" w:rsidR="00DE7CE6" w:rsidRPr="00D7076F" w:rsidRDefault="00E02E7B" w:rsidP="006F6016">
      <w:pPr>
        <w:pStyle w:val="Titre2"/>
      </w:pPr>
      <w:bookmarkStart w:id="6" w:name="_Toc164764639"/>
      <w:bookmarkStart w:id="7" w:name="_Toc164785609"/>
      <w:bookmarkStart w:id="8" w:name="_Toc164785751"/>
      <w:bookmarkStart w:id="9" w:name="_Toc168580237"/>
      <w:r w:rsidRPr="00D7076F">
        <w:t>OBJECTIFS</w:t>
      </w:r>
      <w:bookmarkEnd w:id="6"/>
      <w:bookmarkEnd w:id="7"/>
      <w:bookmarkEnd w:id="8"/>
      <w:bookmarkEnd w:id="9"/>
    </w:p>
    <w:p w14:paraId="59DD9B1E" w14:textId="3ADB59AF" w:rsidR="00DE7CE6" w:rsidRPr="00284B2F" w:rsidRDefault="00E02E7B" w:rsidP="00284B2F">
      <w:pPr>
        <w:pStyle w:val="Corpsdetexte"/>
        <w:spacing w:before="93" w:line="249" w:lineRule="auto"/>
        <w:ind w:left="284" w:right="14"/>
        <w:jc w:val="both"/>
        <w:rPr>
          <w:rFonts w:asciiTheme="minorHAnsi" w:hAnsiTheme="minorHAnsi" w:cstheme="minorHAnsi"/>
        </w:rPr>
      </w:pPr>
      <w:r w:rsidRPr="00D7076F">
        <w:rPr>
          <w:rFonts w:asciiTheme="minorHAnsi" w:hAnsiTheme="minorHAnsi" w:cstheme="minorHAnsi"/>
        </w:rPr>
        <w:t>Le but de ce manuel est de documenter et de standardiser toutes les tâches d’administration</w:t>
      </w:r>
      <w:r w:rsidRPr="00D7076F">
        <w:rPr>
          <w:rFonts w:asciiTheme="minorHAnsi" w:hAnsiTheme="minorHAnsi" w:cstheme="minorHAnsi"/>
          <w:spacing w:val="-12"/>
        </w:rPr>
        <w:t xml:space="preserve"> </w:t>
      </w:r>
      <w:r w:rsidRPr="00D7076F">
        <w:rPr>
          <w:rFonts w:asciiTheme="minorHAnsi" w:hAnsiTheme="minorHAnsi" w:cstheme="minorHAnsi"/>
        </w:rPr>
        <w:t>du</w:t>
      </w:r>
      <w:r w:rsidRPr="00D7076F">
        <w:rPr>
          <w:rFonts w:asciiTheme="minorHAnsi" w:hAnsiTheme="minorHAnsi" w:cstheme="minorHAnsi"/>
          <w:spacing w:val="-12"/>
        </w:rPr>
        <w:t xml:space="preserve"> </w:t>
      </w:r>
      <w:r w:rsidRPr="00D7076F">
        <w:rPr>
          <w:rFonts w:asciiTheme="minorHAnsi" w:hAnsiTheme="minorHAnsi" w:cstheme="minorHAnsi"/>
        </w:rPr>
        <w:t>BEOPS</w:t>
      </w:r>
      <w:r w:rsidRPr="00D7076F">
        <w:rPr>
          <w:rFonts w:asciiTheme="minorHAnsi" w:hAnsiTheme="minorHAnsi" w:cstheme="minorHAnsi"/>
          <w:spacing w:val="-12"/>
        </w:rPr>
        <w:t xml:space="preserve"> </w:t>
      </w:r>
      <w:r w:rsidRPr="00D7076F">
        <w:rPr>
          <w:rFonts w:asciiTheme="minorHAnsi" w:hAnsiTheme="minorHAnsi" w:cstheme="minorHAnsi"/>
        </w:rPr>
        <w:t>ayant</w:t>
      </w:r>
      <w:r w:rsidRPr="00D7076F">
        <w:rPr>
          <w:rFonts w:asciiTheme="minorHAnsi" w:hAnsiTheme="minorHAnsi" w:cstheme="minorHAnsi"/>
          <w:spacing w:val="-13"/>
        </w:rPr>
        <w:t xml:space="preserve"> </w:t>
      </w:r>
      <w:r w:rsidRPr="00D7076F">
        <w:rPr>
          <w:rFonts w:asciiTheme="minorHAnsi" w:hAnsiTheme="minorHAnsi" w:cstheme="minorHAnsi"/>
        </w:rPr>
        <w:t>pour</w:t>
      </w:r>
      <w:r w:rsidRPr="00D7076F">
        <w:rPr>
          <w:rFonts w:asciiTheme="minorHAnsi" w:hAnsiTheme="minorHAnsi" w:cstheme="minorHAnsi"/>
          <w:spacing w:val="-12"/>
        </w:rPr>
        <w:t xml:space="preserve"> </w:t>
      </w:r>
      <w:r w:rsidRPr="00D7076F">
        <w:rPr>
          <w:rFonts w:asciiTheme="minorHAnsi" w:hAnsiTheme="minorHAnsi" w:cstheme="minorHAnsi"/>
        </w:rPr>
        <w:t>finalité</w:t>
      </w:r>
      <w:r w:rsidRPr="00D7076F">
        <w:rPr>
          <w:rFonts w:asciiTheme="minorHAnsi" w:hAnsiTheme="minorHAnsi" w:cstheme="minorHAnsi"/>
          <w:spacing w:val="-12"/>
        </w:rPr>
        <w:t xml:space="preserve"> </w:t>
      </w:r>
      <w:r w:rsidRPr="00D7076F">
        <w:rPr>
          <w:rFonts w:asciiTheme="minorHAnsi" w:hAnsiTheme="minorHAnsi" w:cstheme="minorHAnsi"/>
        </w:rPr>
        <w:t>les</w:t>
      </w:r>
      <w:r w:rsidRPr="00D7076F">
        <w:rPr>
          <w:rFonts w:asciiTheme="minorHAnsi" w:hAnsiTheme="minorHAnsi" w:cstheme="minorHAnsi"/>
          <w:spacing w:val="-12"/>
        </w:rPr>
        <w:t xml:space="preserve"> </w:t>
      </w:r>
      <w:r w:rsidRPr="00D7076F">
        <w:rPr>
          <w:rFonts w:asciiTheme="minorHAnsi" w:hAnsiTheme="minorHAnsi" w:cstheme="minorHAnsi"/>
        </w:rPr>
        <w:t>mises</w:t>
      </w:r>
      <w:r w:rsidRPr="00D7076F">
        <w:rPr>
          <w:rFonts w:asciiTheme="minorHAnsi" w:hAnsiTheme="minorHAnsi" w:cstheme="minorHAnsi"/>
          <w:spacing w:val="-12"/>
        </w:rPr>
        <w:t xml:space="preserve"> </w:t>
      </w:r>
      <w:r w:rsidRPr="00D7076F">
        <w:rPr>
          <w:rFonts w:asciiTheme="minorHAnsi" w:hAnsiTheme="minorHAnsi" w:cstheme="minorHAnsi"/>
        </w:rPr>
        <w:t>à</w:t>
      </w:r>
      <w:r w:rsidRPr="00D7076F">
        <w:rPr>
          <w:rFonts w:asciiTheme="minorHAnsi" w:hAnsiTheme="minorHAnsi" w:cstheme="minorHAnsi"/>
          <w:spacing w:val="-12"/>
        </w:rPr>
        <w:t xml:space="preserve"> </w:t>
      </w:r>
      <w:r w:rsidRPr="00D7076F">
        <w:rPr>
          <w:rFonts w:asciiTheme="minorHAnsi" w:hAnsiTheme="minorHAnsi" w:cstheme="minorHAnsi"/>
        </w:rPr>
        <w:t>jour</w:t>
      </w:r>
      <w:r w:rsidRPr="00D7076F">
        <w:rPr>
          <w:rFonts w:asciiTheme="minorHAnsi" w:hAnsiTheme="minorHAnsi" w:cstheme="minorHAnsi"/>
          <w:spacing w:val="-13"/>
        </w:rPr>
        <w:t xml:space="preserve"> </w:t>
      </w:r>
      <w:r w:rsidRPr="00D7076F">
        <w:rPr>
          <w:rFonts w:asciiTheme="minorHAnsi" w:hAnsiTheme="minorHAnsi" w:cstheme="minorHAnsi"/>
        </w:rPr>
        <w:t>des</w:t>
      </w:r>
      <w:r w:rsidRPr="00D7076F">
        <w:rPr>
          <w:rFonts w:asciiTheme="minorHAnsi" w:hAnsiTheme="minorHAnsi" w:cstheme="minorHAnsi"/>
          <w:spacing w:val="-11"/>
        </w:rPr>
        <w:t xml:space="preserve"> </w:t>
      </w:r>
      <w:r w:rsidRPr="00D7076F">
        <w:rPr>
          <w:rFonts w:asciiTheme="minorHAnsi" w:hAnsiTheme="minorHAnsi" w:cstheme="minorHAnsi"/>
        </w:rPr>
        <w:t>EFB</w:t>
      </w:r>
      <w:r w:rsidRPr="00D7076F">
        <w:rPr>
          <w:rFonts w:asciiTheme="minorHAnsi" w:hAnsiTheme="minorHAnsi" w:cstheme="minorHAnsi"/>
          <w:spacing w:val="-12"/>
        </w:rPr>
        <w:t xml:space="preserve"> </w:t>
      </w:r>
      <w:r w:rsidRPr="00D7076F">
        <w:rPr>
          <w:rFonts w:asciiTheme="minorHAnsi" w:hAnsiTheme="minorHAnsi" w:cstheme="minorHAnsi"/>
        </w:rPr>
        <w:t>ainsi</w:t>
      </w:r>
      <w:r w:rsidRPr="00D7076F">
        <w:rPr>
          <w:rFonts w:asciiTheme="minorHAnsi" w:hAnsiTheme="minorHAnsi" w:cstheme="minorHAnsi"/>
          <w:spacing w:val="-12"/>
        </w:rPr>
        <w:t xml:space="preserve"> </w:t>
      </w:r>
      <w:r w:rsidRPr="00D7076F">
        <w:rPr>
          <w:rFonts w:asciiTheme="minorHAnsi" w:hAnsiTheme="minorHAnsi" w:cstheme="minorHAnsi"/>
        </w:rPr>
        <w:t>que de leurs applications.</w:t>
      </w:r>
    </w:p>
    <w:p w14:paraId="2594BEE4" w14:textId="675FA4B3" w:rsidR="00DE7CE6" w:rsidRPr="00284B2F" w:rsidRDefault="00E02E7B" w:rsidP="006F6016">
      <w:pPr>
        <w:pStyle w:val="Titre2"/>
      </w:pPr>
      <w:bookmarkStart w:id="10" w:name="0.2_domaine_d’APPLICATION"/>
      <w:bookmarkStart w:id="11" w:name="_Toc164764640"/>
      <w:bookmarkStart w:id="12" w:name="_Toc164785610"/>
      <w:bookmarkStart w:id="13" w:name="_Toc164785752"/>
      <w:bookmarkStart w:id="14" w:name="_Toc168580238"/>
      <w:bookmarkEnd w:id="10"/>
      <w:r w:rsidRPr="00284B2F">
        <w:t>DOMAINE D’APPLICATION</w:t>
      </w:r>
      <w:bookmarkEnd w:id="11"/>
      <w:bookmarkEnd w:id="12"/>
      <w:bookmarkEnd w:id="13"/>
      <w:bookmarkEnd w:id="14"/>
    </w:p>
    <w:p w14:paraId="566C075F" w14:textId="77777777" w:rsidR="00DE7CE6" w:rsidRDefault="00E02E7B" w:rsidP="00D7076F">
      <w:pPr>
        <w:pStyle w:val="Corpsdetexte"/>
        <w:spacing w:before="95"/>
        <w:ind w:left="284" w:right="14"/>
        <w:jc w:val="both"/>
        <w:rPr>
          <w:rFonts w:asciiTheme="minorHAnsi" w:hAnsiTheme="minorHAnsi" w:cstheme="minorHAnsi"/>
          <w:spacing w:val="-2"/>
        </w:rPr>
      </w:pPr>
      <w:r w:rsidRPr="00D7076F">
        <w:rPr>
          <w:rFonts w:asciiTheme="minorHAnsi" w:hAnsiTheme="minorHAnsi" w:cstheme="minorHAnsi"/>
        </w:rPr>
        <w:t>Procédure</w:t>
      </w:r>
      <w:r w:rsidRPr="00D7076F">
        <w:rPr>
          <w:rFonts w:asciiTheme="minorHAnsi" w:hAnsiTheme="minorHAnsi" w:cstheme="minorHAnsi"/>
          <w:spacing w:val="-7"/>
        </w:rPr>
        <w:t xml:space="preserve"> </w:t>
      </w:r>
      <w:r w:rsidRPr="00D7076F">
        <w:rPr>
          <w:rFonts w:asciiTheme="minorHAnsi" w:hAnsiTheme="minorHAnsi" w:cstheme="minorHAnsi"/>
        </w:rPr>
        <w:t>interne</w:t>
      </w:r>
      <w:r w:rsidRPr="00D7076F">
        <w:rPr>
          <w:rFonts w:asciiTheme="minorHAnsi" w:hAnsiTheme="minorHAnsi" w:cstheme="minorHAnsi"/>
          <w:spacing w:val="-6"/>
        </w:rPr>
        <w:t xml:space="preserve"> </w:t>
      </w:r>
      <w:r w:rsidRPr="00D7076F">
        <w:rPr>
          <w:rFonts w:asciiTheme="minorHAnsi" w:hAnsiTheme="minorHAnsi" w:cstheme="minorHAnsi"/>
        </w:rPr>
        <w:t>Bureau</w:t>
      </w:r>
      <w:r w:rsidRPr="00D7076F">
        <w:rPr>
          <w:rFonts w:asciiTheme="minorHAnsi" w:hAnsiTheme="minorHAnsi" w:cstheme="minorHAnsi"/>
          <w:spacing w:val="-6"/>
        </w:rPr>
        <w:t xml:space="preserve"> </w:t>
      </w:r>
      <w:r w:rsidRPr="00D7076F">
        <w:rPr>
          <w:rFonts w:asciiTheme="minorHAnsi" w:hAnsiTheme="minorHAnsi" w:cstheme="minorHAnsi"/>
        </w:rPr>
        <w:t>Etudes</w:t>
      </w:r>
      <w:r w:rsidRPr="00D7076F">
        <w:rPr>
          <w:rFonts w:asciiTheme="minorHAnsi" w:hAnsiTheme="minorHAnsi" w:cstheme="minorHAnsi"/>
          <w:spacing w:val="-6"/>
        </w:rPr>
        <w:t xml:space="preserve"> </w:t>
      </w:r>
      <w:r w:rsidRPr="00D7076F">
        <w:rPr>
          <w:rFonts w:asciiTheme="minorHAnsi" w:hAnsiTheme="minorHAnsi" w:cstheme="minorHAnsi"/>
          <w:spacing w:val="-2"/>
        </w:rPr>
        <w:t>Opérations.</w:t>
      </w:r>
    </w:p>
    <w:p w14:paraId="21BDE9C5" w14:textId="77777777" w:rsidR="00D7076F" w:rsidRDefault="00D7076F" w:rsidP="00D7076F">
      <w:pPr>
        <w:pStyle w:val="Corpsdetexte"/>
        <w:spacing w:before="95"/>
        <w:ind w:left="284" w:right="14"/>
        <w:jc w:val="both"/>
        <w:rPr>
          <w:rFonts w:asciiTheme="minorHAnsi" w:hAnsiTheme="minorHAnsi" w:cstheme="minorHAnsi"/>
          <w:spacing w:val="-2"/>
        </w:rPr>
      </w:pPr>
    </w:p>
    <w:p w14:paraId="51D0DA23" w14:textId="43D0913F" w:rsidR="00D7076F" w:rsidRPr="00284B2F" w:rsidRDefault="00D7076F" w:rsidP="006F6016">
      <w:pPr>
        <w:pStyle w:val="Titre2"/>
      </w:pPr>
      <w:bookmarkStart w:id="15" w:name="_Toc164764641"/>
      <w:bookmarkStart w:id="16" w:name="_Toc164785611"/>
      <w:bookmarkStart w:id="17" w:name="_Toc164785753"/>
      <w:bookmarkStart w:id="18" w:name="_Toc168580239"/>
      <w:r w:rsidRPr="00284B2F">
        <w:t>DOCUMENTS DE REFERENCES ET ANNEXES</w:t>
      </w:r>
      <w:bookmarkEnd w:id="15"/>
      <w:bookmarkEnd w:id="16"/>
      <w:bookmarkEnd w:id="17"/>
      <w:bookmarkEnd w:id="18"/>
    </w:p>
    <w:p w14:paraId="0963997D" w14:textId="745490FF" w:rsidR="00DE7CE6" w:rsidRDefault="00DE7CE6" w:rsidP="00D7076F">
      <w:pPr>
        <w:pStyle w:val="Corpsdetexte"/>
        <w:spacing w:before="3"/>
        <w:ind w:left="284" w:right="14"/>
        <w:jc w:val="both"/>
        <w:rPr>
          <w:rFonts w:asciiTheme="minorHAnsi" w:hAnsiTheme="minorHAnsi" w:cstheme="minorHAnsi"/>
        </w:rPr>
      </w:pPr>
    </w:p>
    <w:p w14:paraId="47C0A30C" w14:textId="5657A213" w:rsidR="00DD1E97" w:rsidRPr="00D7076F" w:rsidRDefault="00DD1E97" w:rsidP="00D7076F">
      <w:pPr>
        <w:pStyle w:val="Corpsdetexte"/>
        <w:spacing w:before="3"/>
        <w:ind w:left="284" w:right="14"/>
        <w:jc w:val="both"/>
        <w:rPr>
          <w:rFonts w:asciiTheme="minorHAnsi" w:hAnsiTheme="minorHAnsi" w:cstheme="minorHAnsi"/>
          <w:sz w:val="19"/>
        </w:rPr>
      </w:pPr>
      <w:r>
        <w:rPr>
          <w:rFonts w:asciiTheme="minorHAnsi" w:hAnsiTheme="minorHAnsi" w:cstheme="minorHAnsi"/>
        </w:rPr>
        <w:t>NIL</w:t>
      </w:r>
    </w:p>
    <w:p w14:paraId="4D03F8F2" w14:textId="77777777" w:rsidR="00DE7CE6" w:rsidRPr="00284B2F" w:rsidRDefault="00E02E7B" w:rsidP="006F6016">
      <w:pPr>
        <w:pStyle w:val="Titre2"/>
      </w:pPr>
      <w:bookmarkStart w:id="19" w:name="0.3_APPROBATIONS"/>
      <w:bookmarkStart w:id="20" w:name="_Toc164764642"/>
      <w:bookmarkStart w:id="21" w:name="_Toc164785612"/>
      <w:bookmarkStart w:id="22" w:name="_Toc164785754"/>
      <w:bookmarkStart w:id="23" w:name="_Toc168580240"/>
      <w:bookmarkEnd w:id="19"/>
      <w:r w:rsidRPr="00284B2F">
        <w:t>APPROBATIONS</w:t>
      </w:r>
      <w:bookmarkEnd w:id="20"/>
      <w:bookmarkEnd w:id="21"/>
      <w:bookmarkEnd w:id="22"/>
      <w:bookmarkEnd w:id="23"/>
    </w:p>
    <w:p w14:paraId="2C724005" w14:textId="77777777" w:rsidR="00DE7CE6" w:rsidRPr="00D7076F" w:rsidRDefault="00DE7CE6" w:rsidP="00D7076F">
      <w:pPr>
        <w:pStyle w:val="Corpsdetexte"/>
        <w:spacing w:before="10" w:after="1"/>
        <w:ind w:left="284" w:right="14"/>
        <w:jc w:val="both"/>
        <w:rPr>
          <w:rFonts w:asciiTheme="minorHAnsi" w:hAnsiTheme="minorHAnsi" w:cstheme="minorHAnsi"/>
          <w:b/>
          <w:sz w:val="8"/>
        </w:rPr>
      </w:pPr>
    </w:p>
    <w:tbl>
      <w:tblPr>
        <w:tblStyle w:val="Grilledetableauclaire"/>
        <w:tblW w:w="0" w:type="auto"/>
        <w:tblInd w:w="421" w:type="dxa"/>
        <w:tblLayout w:type="fixed"/>
        <w:tblLook w:val="01E0" w:firstRow="1" w:lastRow="1" w:firstColumn="1" w:lastColumn="1" w:noHBand="0" w:noVBand="0"/>
      </w:tblPr>
      <w:tblGrid>
        <w:gridCol w:w="2486"/>
        <w:gridCol w:w="1965"/>
        <w:gridCol w:w="1966"/>
      </w:tblGrid>
      <w:tr w:rsidR="00DE7CE6" w:rsidRPr="00D7076F" w14:paraId="19E619E5" w14:textId="77777777" w:rsidTr="00D7076F">
        <w:trPr>
          <w:trHeight w:val="320"/>
        </w:trPr>
        <w:tc>
          <w:tcPr>
            <w:tcW w:w="2486" w:type="dxa"/>
          </w:tcPr>
          <w:p w14:paraId="360ECD12" w14:textId="77777777" w:rsidR="00DE7CE6" w:rsidRPr="00D7076F" w:rsidRDefault="00E02E7B" w:rsidP="00D7076F">
            <w:pPr>
              <w:pStyle w:val="TableParagraph"/>
              <w:spacing w:before="27"/>
              <w:ind w:left="284" w:right="14"/>
              <w:jc w:val="both"/>
              <w:rPr>
                <w:rFonts w:asciiTheme="minorHAnsi" w:hAnsiTheme="minorHAnsi" w:cstheme="minorHAnsi"/>
                <w:b/>
                <w:sz w:val="18"/>
              </w:rPr>
            </w:pPr>
            <w:r w:rsidRPr="00D7076F">
              <w:rPr>
                <w:rFonts w:asciiTheme="minorHAnsi" w:hAnsiTheme="minorHAnsi" w:cstheme="minorHAnsi"/>
                <w:b/>
                <w:spacing w:val="-2"/>
                <w:sz w:val="18"/>
              </w:rPr>
              <w:t>Rédacteurs</w:t>
            </w:r>
          </w:p>
        </w:tc>
        <w:tc>
          <w:tcPr>
            <w:tcW w:w="1965" w:type="dxa"/>
          </w:tcPr>
          <w:p w14:paraId="70DDE96D" w14:textId="77777777" w:rsidR="00DE7CE6" w:rsidRPr="00D7076F" w:rsidRDefault="00E02E7B" w:rsidP="00D7076F">
            <w:pPr>
              <w:pStyle w:val="TableParagraph"/>
              <w:spacing w:before="27"/>
              <w:ind w:left="284" w:right="14"/>
              <w:jc w:val="both"/>
              <w:rPr>
                <w:rFonts w:asciiTheme="minorHAnsi" w:hAnsiTheme="minorHAnsi" w:cstheme="minorHAnsi"/>
                <w:b/>
                <w:sz w:val="18"/>
              </w:rPr>
            </w:pPr>
            <w:r w:rsidRPr="00D7076F">
              <w:rPr>
                <w:rFonts w:asciiTheme="minorHAnsi" w:hAnsiTheme="minorHAnsi" w:cstheme="minorHAnsi"/>
                <w:b/>
                <w:spacing w:val="-2"/>
                <w:sz w:val="18"/>
              </w:rPr>
              <w:t>Validateurs</w:t>
            </w:r>
          </w:p>
        </w:tc>
        <w:tc>
          <w:tcPr>
            <w:tcW w:w="1966" w:type="dxa"/>
          </w:tcPr>
          <w:p w14:paraId="0C50FC27" w14:textId="77777777" w:rsidR="00DE7CE6" w:rsidRPr="00D7076F" w:rsidRDefault="00E02E7B" w:rsidP="00D7076F">
            <w:pPr>
              <w:pStyle w:val="TableParagraph"/>
              <w:spacing w:before="27"/>
              <w:ind w:left="284" w:right="14"/>
              <w:jc w:val="both"/>
              <w:rPr>
                <w:rFonts w:asciiTheme="minorHAnsi" w:hAnsiTheme="minorHAnsi" w:cstheme="minorHAnsi"/>
                <w:b/>
                <w:sz w:val="18"/>
              </w:rPr>
            </w:pPr>
            <w:r w:rsidRPr="00D7076F">
              <w:rPr>
                <w:rFonts w:asciiTheme="minorHAnsi" w:hAnsiTheme="minorHAnsi" w:cstheme="minorHAnsi"/>
                <w:b/>
                <w:spacing w:val="-2"/>
                <w:sz w:val="18"/>
              </w:rPr>
              <w:t>Approbateur</w:t>
            </w:r>
          </w:p>
        </w:tc>
      </w:tr>
      <w:tr w:rsidR="00DE7CE6" w:rsidRPr="00D7076F" w14:paraId="57A8EBFE" w14:textId="77777777" w:rsidTr="00D7076F">
        <w:trPr>
          <w:trHeight w:val="1014"/>
        </w:trPr>
        <w:tc>
          <w:tcPr>
            <w:tcW w:w="2486" w:type="dxa"/>
          </w:tcPr>
          <w:p w14:paraId="648A83A1" w14:textId="1D3770A5" w:rsidR="00DE7CE6" w:rsidRPr="00D7076F" w:rsidRDefault="00E44294" w:rsidP="00D7076F">
            <w:pPr>
              <w:pStyle w:val="TableParagraph"/>
              <w:spacing w:before="93" w:line="254" w:lineRule="auto"/>
              <w:ind w:left="284" w:right="14"/>
              <w:jc w:val="both"/>
              <w:rPr>
                <w:rFonts w:asciiTheme="minorHAnsi" w:hAnsiTheme="minorHAnsi" w:cstheme="minorHAnsi"/>
                <w:sz w:val="18"/>
              </w:rPr>
            </w:pPr>
            <w:r w:rsidRPr="00D7076F">
              <w:rPr>
                <w:rFonts w:asciiTheme="minorHAnsi" w:hAnsiTheme="minorHAnsi" w:cstheme="minorHAnsi"/>
                <w:sz w:val="18"/>
              </w:rPr>
              <w:t>Amal FLIMINE</w:t>
            </w:r>
            <w:r w:rsidR="00E02E7B" w:rsidRPr="00D7076F">
              <w:rPr>
                <w:rFonts w:asciiTheme="minorHAnsi" w:hAnsiTheme="minorHAnsi" w:cstheme="minorHAnsi"/>
                <w:sz w:val="18"/>
              </w:rPr>
              <w:t xml:space="preserve"> </w:t>
            </w:r>
            <w:r w:rsidR="00D7076F">
              <w:rPr>
                <w:rFonts w:asciiTheme="minorHAnsi" w:hAnsiTheme="minorHAnsi" w:cstheme="minorHAnsi"/>
                <w:sz w:val="18"/>
              </w:rPr>
              <w:t xml:space="preserve"> </w:t>
            </w:r>
          </w:p>
          <w:p w14:paraId="50FB86DB" w14:textId="2F0FA84C" w:rsidR="00D7076F" w:rsidRDefault="00E44294" w:rsidP="00D7076F">
            <w:pPr>
              <w:pStyle w:val="TableParagraph"/>
              <w:spacing w:before="93" w:line="254" w:lineRule="auto"/>
              <w:ind w:left="284" w:right="14"/>
              <w:jc w:val="both"/>
              <w:rPr>
                <w:rFonts w:asciiTheme="minorHAnsi" w:hAnsiTheme="minorHAnsi" w:cstheme="minorHAnsi"/>
                <w:sz w:val="18"/>
              </w:rPr>
            </w:pPr>
            <w:r w:rsidRPr="00D7076F">
              <w:rPr>
                <w:rFonts w:asciiTheme="minorHAnsi" w:hAnsiTheme="minorHAnsi" w:cstheme="minorHAnsi"/>
                <w:sz w:val="18"/>
              </w:rPr>
              <w:t xml:space="preserve">Evangéline TARDY </w:t>
            </w:r>
            <w:r w:rsidR="00D7076F">
              <w:rPr>
                <w:rFonts w:asciiTheme="minorHAnsi" w:hAnsiTheme="minorHAnsi" w:cstheme="minorHAnsi"/>
                <w:sz w:val="18"/>
              </w:rPr>
              <w:t xml:space="preserve"> </w:t>
            </w:r>
          </w:p>
          <w:p w14:paraId="3614FFE8" w14:textId="4361843D" w:rsidR="00E44294" w:rsidRPr="00D7076F" w:rsidRDefault="00E44294" w:rsidP="00D7076F">
            <w:pPr>
              <w:pStyle w:val="TableParagraph"/>
              <w:spacing w:before="93" w:line="254" w:lineRule="auto"/>
              <w:ind w:left="284" w:right="14"/>
              <w:jc w:val="both"/>
              <w:rPr>
                <w:rFonts w:asciiTheme="minorHAnsi" w:hAnsiTheme="minorHAnsi" w:cstheme="minorHAnsi"/>
                <w:sz w:val="18"/>
              </w:rPr>
            </w:pPr>
            <w:r w:rsidRPr="00D7076F">
              <w:rPr>
                <w:rFonts w:asciiTheme="minorHAnsi" w:hAnsiTheme="minorHAnsi" w:cstheme="minorHAnsi"/>
                <w:sz w:val="18"/>
              </w:rPr>
              <w:t>(Ingénieur</w:t>
            </w:r>
            <w:r w:rsidR="00D7076F">
              <w:rPr>
                <w:rFonts w:asciiTheme="minorHAnsi" w:hAnsiTheme="minorHAnsi" w:cstheme="minorHAnsi"/>
                <w:sz w:val="18"/>
              </w:rPr>
              <w:t>es</w:t>
            </w:r>
            <w:r w:rsidRPr="00D7076F">
              <w:rPr>
                <w:rFonts w:asciiTheme="minorHAnsi" w:hAnsiTheme="minorHAnsi" w:cstheme="minorHAnsi"/>
                <w:spacing w:val="-12"/>
                <w:sz w:val="18"/>
              </w:rPr>
              <w:t xml:space="preserve"> </w:t>
            </w:r>
            <w:r w:rsidRPr="00D7076F">
              <w:rPr>
                <w:rFonts w:asciiTheme="minorHAnsi" w:hAnsiTheme="minorHAnsi" w:cstheme="minorHAnsi"/>
                <w:sz w:val="18"/>
              </w:rPr>
              <w:t>BEOPS)</w:t>
            </w:r>
            <w:r w:rsidR="00D7076F">
              <w:rPr>
                <w:rFonts w:asciiTheme="minorHAnsi" w:hAnsiTheme="minorHAnsi" w:cstheme="minorHAnsi"/>
                <w:sz w:val="18"/>
              </w:rPr>
              <w:t xml:space="preserve"> </w:t>
            </w:r>
          </w:p>
        </w:tc>
        <w:tc>
          <w:tcPr>
            <w:tcW w:w="1965" w:type="dxa"/>
          </w:tcPr>
          <w:p w14:paraId="5EAA3C79" w14:textId="73206D65" w:rsidR="00DE7CE6" w:rsidRPr="00D7076F" w:rsidRDefault="00E44294" w:rsidP="00D7076F">
            <w:pPr>
              <w:pStyle w:val="TableParagraph"/>
              <w:spacing w:before="17" w:line="256" w:lineRule="auto"/>
              <w:ind w:left="205" w:right="14"/>
              <w:jc w:val="left"/>
              <w:rPr>
                <w:rFonts w:asciiTheme="minorHAnsi" w:hAnsiTheme="minorHAnsi" w:cstheme="minorHAnsi"/>
                <w:sz w:val="18"/>
              </w:rPr>
            </w:pPr>
            <w:r w:rsidRPr="00D7076F">
              <w:rPr>
                <w:rFonts w:asciiTheme="minorHAnsi" w:hAnsiTheme="minorHAnsi" w:cstheme="minorHAnsi"/>
                <w:sz w:val="18"/>
              </w:rPr>
              <w:t>Félix</w:t>
            </w:r>
            <w:r w:rsidR="00D7076F">
              <w:rPr>
                <w:rFonts w:asciiTheme="minorHAnsi" w:hAnsiTheme="minorHAnsi" w:cstheme="minorHAnsi"/>
                <w:sz w:val="18"/>
              </w:rPr>
              <w:t xml:space="preserve"> </w:t>
            </w:r>
            <w:r w:rsidRPr="00D7076F">
              <w:rPr>
                <w:rFonts w:asciiTheme="minorHAnsi" w:hAnsiTheme="minorHAnsi" w:cstheme="minorHAnsi"/>
                <w:sz w:val="18"/>
              </w:rPr>
              <w:t xml:space="preserve">MARIE </w:t>
            </w:r>
            <w:r w:rsidR="00E02E7B" w:rsidRPr="00D7076F">
              <w:rPr>
                <w:rFonts w:asciiTheme="minorHAnsi" w:hAnsiTheme="minorHAnsi" w:cstheme="minorHAnsi"/>
                <w:sz w:val="18"/>
              </w:rPr>
              <w:t>(</w:t>
            </w:r>
            <w:r w:rsidR="00E02E7B" w:rsidRPr="00D7076F">
              <w:rPr>
                <w:rFonts w:asciiTheme="minorHAnsi" w:hAnsiTheme="minorHAnsi" w:cstheme="minorHAnsi"/>
                <w:i/>
                <w:sz w:val="18"/>
              </w:rPr>
              <w:t>Responsable</w:t>
            </w:r>
            <w:r w:rsidR="00E02E7B" w:rsidRPr="00D7076F">
              <w:rPr>
                <w:rFonts w:asciiTheme="minorHAnsi" w:hAnsiTheme="minorHAnsi" w:cstheme="minorHAnsi"/>
                <w:i/>
                <w:spacing w:val="-12"/>
                <w:sz w:val="18"/>
              </w:rPr>
              <w:t xml:space="preserve"> </w:t>
            </w:r>
            <w:r w:rsidR="00E02E7B" w:rsidRPr="00D7076F">
              <w:rPr>
                <w:rFonts w:asciiTheme="minorHAnsi" w:hAnsiTheme="minorHAnsi" w:cstheme="minorHAnsi"/>
                <w:i/>
                <w:sz w:val="18"/>
              </w:rPr>
              <w:t>BEOPS</w:t>
            </w:r>
            <w:r w:rsidR="00E02E7B" w:rsidRPr="00D7076F">
              <w:rPr>
                <w:rFonts w:asciiTheme="minorHAnsi" w:hAnsiTheme="minorHAnsi" w:cstheme="minorHAnsi"/>
                <w:sz w:val="18"/>
              </w:rPr>
              <w:t>)</w:t>
            </w:r>
          </w:p>
        </w:tc>
        <w:tc>
          <w:tcPr>
            <w:tcW w:w="1966" w:type="dxa"/>
          </w:tcPr>
          <w:p w14:paraId="2FF29A57" w14:textId="55F66133" w:rsidR="00DE7CE6" w:rsidRDefault="006E468D" w:rsidP="00D7076F">
            <w:pPr>
              <w:pStyle w:val="TableParagraph"/>
              <w:spacing w:before="17" w:line="254" w:lineRule="auto"/>
              <w:ind w:left="222" w:right="14"/>
              <w:jc w:val="left"/>
              <w:rPr>
                <w:rFonts w:asciiTheme="minorHAnsi" w:hAnsiTheme="minorHAnsi" w:cstheme="minorHAnsi"/>
                <w:sz w:val="18"/>
              </w:rPr>
            </w:pPr>
            <w:r>
              <w:rPr>
                <w:rFonts w:asciiTheme="minorHAnsi" w:hAnsiTheme="minorHAnsi" w:cstheme="minorHAnsi"/>
                <w:sz w:val="18"/>
              </w:rPr>
              <w:t>Isra BENDJEMA</w:t>
            </w:r>
          </w:p>
          <w:p w14:paraId="43DEDBF4" w14:textId="3F0D031F" w:rsidR="006E468D" w:rsidRPr="005B0461" w:rsidRDefault="006E468D" w:rsidP="00D7076F">
            <w:pPr>
              <w:pStyle w:val="TableParagraph"/>
              <w:spacing w:before="17" w:line="254" w:lineRule="auto"/>
              <w:ind w:left="222" w:right="14"/>
              <w:jc w:val="left"/>
              <w:rPr>
                <w:rFonts w:asciiTheme="minorHAnsi" w:hAnsiTheme="minorHAnsi" w:cstheme="minorHAnsi"/>
                <w:i/>
                <w:iCs/>
                <w:sz w:val="18"/>
              </w:rPr>
            </w:pPr>
            <w:r w:rsidRPr="005B0461">
              <w:rPr>
                <w:rFonts w:asciiTheme="minorHAnsi" w:hAnsiTheme="minorHAnsi" w:cstheme="minorHAnsi"/>
                <w:i/>
                <w:iCs/>
                <w:sz w:val="18"/>
              </w:rPr>
              <w:t>Responsable AQ opérations</w:t>
            </w:r>
          </w:p>
        </w:tc>
      </w:tr>
    </w:tbl>
    <w:p w14:paraId="591044C0" w14:textId="0446E85B" w:rsidR="00DE7CE6" w:rsidRPr="00D7076F" w:rsidRDefault="00DE7CE6" w:rsidP="00D7076F">
      <w:pPr>
        <w:pStyle w:val="Corpsdetexte"/>
        <w:spacing w:before="4"/>
        <w:ind w:left="284" w:right="14"/>
        <w:jc w:val="both"/>
        <w:rPr>
          <w:rFonts w:asciiTheme="minorHAnsi" w:hAnsiTheme="minorHAnsi" w:cstheme="minorHAnsi"/>
          <w:b/>
          <w:sz w:val="15"/>
        </w:rPr>
      </w:pPr>
    </w:p>
    <w:p w14:paraId="602A6712" w14:textId="77777777" w:rsidR="00DE7CE6" w:rsidRPr="00284B2F" w:rsidRDefault="00E02E7B" w:rsidP="006F6016">
      <w:pPr>
        <w:pStyle w:val="Titre2"/>
      </w:pPr>
      <w:bookmarkStart w:id="24" w:name="0.4_RESPONSABILITES_ET_AUTORITES"/>
      <w:bookmarkStart w:id="25" w:name="_Toc164764643"/>
      <w:bookmarkStart w:id="26" w:name="_Toc164785613"/>
      <w:bookmarkStart w:id="27" w:name="_Toc164785755"/>
      <w:bookmarkStart w:id="28" w:name="_Toc168580241"/>
      <w:bookmarkEnd w:id="24"/>
      <w:r w:rsidRPr="00284B2F">
        <w:t>RESPONSABILITES ET AUTORITES</w:t>
      </w:r>
      <w:bookmarkEnd w:id="25"/>
      <w:bookmarkEnd w:id="26"/>
      <w:bookmarkEnd w:id="27"/>
      <w:bookmarkEnd w:id="28"/>
    </w:p>
    <w:p w14:paraId="296C2F79" w14:textId="4126F1C8" w:rsidR="00DE7CE6" w:rsidRPr="00D7076F" w:rsidRDefault="00C20FD3" w:rsidP="00D7076F">
      <w:pPr>
        <w:pStyle w:val="Corpsdetexte"/>
        <w:spacing w:before="89" w:line="249" w:lineRule="auto"/>
        <w:ind w:left="284" w:right="14"/>
        <w:jc w:val="both"/>
        <w:rPr>
          <w:rFonts w:asciiTheme="minorHAnsi" w:hAnsiTheme="minorHAnsi" w:cstheme="minorHAnsi"/>
        </w:rPr>
      </w:pPr>
      <w:r>
        <w:rPr>
          <w:rFonts w:asciiTheme="minorHAnsi" w:hAnsiTheme="minorHAnsi" w:cstheme="minorHAnsi"/>
        </w:rPr>
        <w:t xml:space="preserve">Se référer à l’ </w:t>
      </w:r>
      <w:hyperlink r:id="rId8" w:history="1">
        <w:r w:rsidRPr="00C20FD3">
          <w:rPr>
            <w:rStyle w:val="Lienhypertexte"/>
            <w:rFonts w:asciiTheme="minorHAnsi" w:hAnsiTheme="minorHAnsi" w:cstheme="minorHAnsi"/>
          </w:rPr>
          <w:t>OMA </w:t>
        </w:r>
      </w:hyperlink>
      <w:r w:rsidRPr="00C20FD3">
        <w:rPr>
          <w:rFonts w:asciiTheme="minorHAnsi" w:hAnsiTheme="minorHAnsi" w:cstheme="minorHAnsi"/>
        </w:rPr>
        <w:t>&gt; </w:t>
      </w:r>
      <w:hyperlink r:id="rId9" w:history="1">
        <w:r w:rsidRPr="00C20FD3">
          <w:rPr>
            <w:rStyle w:val="Lienhypertexte"/>
            <w:rFonts w:asciiTheme="minorHAnsi" w:hAnsiTheme="minorHAnsi" w:cstheme="minorHAnsi"/>
          </w:rPr>
          <w:t>8 </w:t>
        </w:r>
      </w:hyperlink>
      <w:r w:rsidRPr="00C20FD3">
        <w:rPr>
          <w:rFonts w:asciiTheme="minorHAnsi" w:hAnsiTheme="minorHAnsi" w:cstheme="minorHAnsi"/>
        </w:rPr>
        <w:t>&gt; </w:t>
      </w:r>
      <w:hyperlink r:id="rId10" w:history="1">
        <w:r w:rsidRPr="00C20FD3">
          <w:rPr>
            <w:rStyle w:val="Lienhypertexte"/>
            <w:rFonts w:asciiTheme="minorHAnsi" w:hAnsiTheme="minorHAnsi" w:cstheme="minorHAnsi"/>
          </w:rPr>
          <w:t>9 </w:t>
        </w:r>
      </w:hyperlink>
      <w:r w:rsidRPr="00C20FD3">
        <w:rPr>
          <w:rFonts w:asciiTheme="minorHAnsi" w:hAnsiTheme="minorHAnsi" w:cstheme="minorHAnsi"/>
        </w:rPr>
        <w:t>&gt; </w:t>
      </w:r>
      <w:hyperlink r:id="rId11" w:history="1">
        <w:r w:rsidRPr="00C20FD3">
          <w:rPr>
            <w:rStyle w:val="Lienhypertexte"/>
            <w:rFonts w:asciiTheme="minorHAnsi" w:hAnsiTheme="minorHAnsi" w:cstheme="minorHAnsi"/>
          </w:rPr>
          <w:t>1 </w:t>
        </w:r>
      </w:hyperlink>
      <w:r w:rsidRPr="00C20FD3">
        <w:rPr>
          <w:rFonts w:asciiTheme="minorHAnsi" w:hAnsiTheme="minorHAnsi" w:cstheme="minorHAnsi"/>
        </w:rPr>
        <w:t>&gt; </w:t>
      </w:r>
      <w:hyperlink r:id="rId12" w:history="1">
        <w:r w:rsidRPr="00C20FD3">
          <w:rPr>
            <w:rStyle w:val="Lienhypertexte"/>
            <w:rFonts w:asciiTheme="minorHAnsi" w:hAnsiTheme="minorHAnsi" w:cstheme="minorHAnsi"/>
          </w:rPr>
          <w:t>1 </w:t>
        </w:r>
      </w:hyperlink>
      <w:r w:rsidRPr="00C20FD3">
        <w:rPr>
          <w:rFonts w:asciiTheme="minorHAnsi" w:hAnsiTheme="minorHAnsi" w:cstheme="minorHAnsi"/>
        </w:rPr>
        <w:t>&gt; </w:t>
      </w:r>
      <w:hyperlink r:id="rId13" w:history="1">
        <w:r w:rsidRPr="00C20FD3">
          <w:rPr>
            <w:rStyle w:val="Lienhypertexte"/>
            <w:rFonts w:asciiTheme="minorHAnsi" w:hAnsiTheme="minorHAnsi" w:cstheme="minorHAnsi"/>
          </w:rPr>
          <w:t>1-RESPONSABILITÉ</w:t>
        </w:r>
      </w:hyperlink>
    </w:p>
    <w:p w14:paraId="36660A27" w14:textId="2A22B72B" w:rsidR="00DE7CE6" w:rsidRPr="00D7076F" w:rsidRDefault="00DE7CE6" w:rsidP="00D7076F">
      <w:pPr>
        <w:pStyle w:val="Corpsdetexte"/>
        <w:spacing w:before="8"/>
        <w:ind w:left="284" w:right="14"/>
        <w:jc w:val="both"/>
        <w:rPr>
          <w:rFonts w:asciiTheme="minorHAnsi" w:hAnsiTheme="minorHAnsi" w:cstheme="minorHAnsi"/>
          <w:sz w:val="18"/>
        </w:rPr>
      </w:pPr>
    </w:p>
    <w:p w14:paraId="03A041CE" w14:textId="77777777" w:rsidR="00DE7CE6" w:rsidRPr="00284B2F" w:rsidRDefault="00E02E7B" w:rsidP="006F6016">
      <w:pPr>
        <w:pStyle w:val="Titre2"/>
      </w:pPr>
      <w:bookmarkStart w:id="29" w:name="0.5_DIFFUSION"/>
      <w:bookmarkStart w:id="30" w:name="_Toc164764644"/>
      <w:bookmarkStart w:id="31" w:name="_Toc164785614"/>
      <w:bookmarkStart w:id="32" w:name="_Toc164785756"/>
      <w:bookmarkStart w:id="33" w:name="_Toc168580242"/>
      <w:bookmarkEnd w:id="29"/>
      <w:r w:rsidRPr="00284B2F">
        <w:t>DIFFUSION</w:t>
      </w:r>
      <w:bookmarkEnd w:id="30"/>
      <w:bookmarkEnd w:id="31"/>
      <w:bookmarkEnd w:id="32"/>
      <w:bookmarkEnd w:id="33"/>
    </w:p>
    <w:p w14:paraId="360921D3" w14:textId="77777777" w:rsidR="00DE7CE6" w:rsidRPr="00D7076F" w:rsidRDefault="00E02E7B" w:rsidP="00D7076F">
      <w:pPr>
        <w:pStyle w:val="Corpsdetexte"/>
        <w:spacing w:before="93"/>
        <w:ind w:left="284" w:right="14"/>
        <w:jc w:val="both"/>
        <w:rPr>
          <w:rFonts w:asciiTheme="minorHAnsi" w:hAnsiTheme="minorHAnsi" w:cstheme="minorHAnsi"/>
        </w:rPr>
      </w:pPr>
      <w:r w:rsidRPr="00D7076F">
        <w:rPr>
          <w:rFonts w:asciiTheme="minorHAnsi" w:hAnsiTheme="minorHAnsi" w:cstheme="minorHAnsi"/>
        </w:rPr>
        <w:t>BEOPS</w:t>
      </w:r>
      <w:r w:rsidRPr="00D7076F">
        <w:rPr>
          <w:rFonts w:asciiTheme="minorHAnsi" w:hAnsiTheme="minorHAnsi" w:cstheme="minorHAnsi"/>
          <w:spacing w:val="-8"/>
        </w:rPr>
        <w:t xml:space="preserve"> </w:t>
      </w:r>
      <w:r w:rsidRPr="00D7076F">
        <w:rPr>
          <w:rFonts w:asciiTheme="minorHAnsi" w:hAnsiTheme="minorHAnsi" w:cstheme="minorHAnsi"/>
        </w:rPr>
        <w:t>et</w:t>
      </w:r>
      <w:r w:rsidRPr="00D7076F">
        <w:rPr>
          <w:rFonts w:asciiTheme="minorHAnsi" w:hAnsiTheme="minorHAnsi" w:cstheme="minorHAnsi"/>
          <w:spacing w:val="-12"/>
        </w:rPr>
        <w:t xml:space="preserve"> </w:t>
      </w:r>
      <w:r w:rsidRPr="00D7076F">
        <w:rPr>
          <w:rFonts w:asciiTheme="minorHAnsi" w:hAnsiTheme="minorHAnsi" w:cstheme="minorHAnsi"/>
          <w:spacing w:val="-5"/>
        </w:rPr>
        <w:t>AQ</w:t>
      </w:r>
    </w:p>
    <w:p w14:paraId="17637904" w14:textId="77777777" w:rsidR="00DE7CE6" w:rsidRPr="00D7076F" w:rsidRDefault="00DE7CE6" w:rsidP="00D7076F">
      <w:pPr>
        <w:ind w:left="284" w:right="14"/>
        <w:jc w:val="both"/>
        <w:rPr>
          <w:rFonts w:asciiTheme="minorHAnsi" w:hAnsiTheme="minorHAnsi" w:cstheme="minorHAnsi"/>
        </w:rPr>
        <w:sectPr w:rsidR="00DE7CE6" w:rsidRPr="00D7076F" w:rsidSect="00D7076F">
          <w:headerReference w:type="default" r:id="rId14"/>
          <w:footerReference w:type="default" r:id="rId15"/>
          <w:type w:val="continuous"/>
          <w:pgSz w:w="8400" w:h="11900"/>
          <w:pgMar w:top="720" w:right="720" w:bottom="720" w:left="720" w:header="0" w:footer="0" w:gutter="0"/>
          <w:pgNumType w:start="1"/>
          <w:cols w:space="720"/>
          <w:docGrid w:linePitch="299"/>
        </w:sectPr>
      </w:pPr>
    </w:p>
    <w:sdt>
      <w:sdtPr>
        <w:rPr>
          <w:rFonts w:ascii="Times New Roman" w:eastAsia="Times New Roman" w:hAnsi="Times New Roman" w:cs="Times New Roman"/>
          <w:color w:val="auto"/>
          <w:sz w:val="22"/>
          <w:szCs w:val="22"/>
          <w:lang w:val="fr-FR" w:eastAsia="en-US"/>
        </w:rPr>
        <w:id w:val="-1896423266"/>
        <w:docPartObj>
          <w:docPartGallery w:val="Table of Contents"/>
          <w:docPartUnique/>
        </w:docPartObj>
      </w:sdtPr>
      <w:sdtEndPr>
        <w:rPr>
          <w:b/>
          <w:bCs/>
        </w:rPr>
      </w:sdtEndPr>
      <w:sdtContent>
        <w:p w14:paraId="76855EEB" w14:textId="1D3CFB27" w:rsidR="00DD1E97" w:rsidRDefault="00DD1E97">
          <w:pPr>
            <w:pStyle w:val="En-ttedetabledesmatires"/>
          </w:pPr>
          <w:r>
            <w:t>Contents</w:t>
          </w:r>
        </w:p>
        <w:p w14:paraId="0626F389" w14:textId="6EBCC406" w:rsidR="00CE6300" w:rsidRDefault="00DD1E97">
          <w:pPr>
            <w:pStyle w:val="TM1"/>
            <w:tabs>
              <w:tab w:val="left" w:pos="440"/>
              <w:tab w:val="right" w:leader="dot" w:pos="6950"/>
            </w:tabs>
            <w:rPr>
              <w:rFonts w:eastAsiaTheme="minorEastAsia" w:cstheme="minorBidi"/>
              <w:b w:val="0"/>
              <w:bCs w:val="0"/>
              <w:caps w:val="0"/>
              <w:noProof/>
              <w:kern w:val="2"/>
              <w:sz w:val="24"/>
              <w:szCs w:val="24"/>
              <w:lang w:eastAsia="fr-FR"/>
              <w14:ligatures w14:val="standardContextual"/>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168580236" w:history="1">
            <w:r w:rsidR="00CE6300" w:rsidRPr="00D91C93">
              <w:rPr>
                <w:rStyle w:val="Lienhypertexte"/>
                <w:rFonts w:ascii="Arial" w:eastAsiaTheme="minorHAnsi" w:hAnsi="Arial" w:cs="Arial"/>
                <w:noProof/>
              </w:rPr>
              <w:t>1.</w:t>
            </w:r>
            <w:r w:rsidR="00CE6300">
              <w:rPr>
                <w:rFonts w:eastAsiaTheme="minorEastAsia" w:cstheme="minorBidi"/>
                <w:b w:val="0"/>
                <w:bCs w:val="0"/>
                <w:caps w:val="0"/>
                <w:noProof/>
                <w:kern w:val="2"/>
                <w:sz w:val="24"/>
                <w:szCs w:val="24"/>
                <w:lang w:eastAsia="fr-FR"/>
                <w14:ligatures w14:val="standardContextual"/>
              </w:rPr>
              <w:tab/>
            </w:r>
            <w:r w:rsidR="00CE6300" w:rsidRPr="00D91C93">
              <w:rPr>
                <w:rStyle w:val="Lienhypertexte"/>
                <w:rFonts w:ascii="Arial" w:eastAsiaTheme="minorHAnsi" w:hAnsi="Arial" w:cs="Arial"/>
                <w:noProof/>
              </w:rPr>
              <w:t>CONTROLE DU DOCUMENT</w:t>
            </w:r>
            <w:r w:rsidR="00CE6300">
              <w:rPr>
                <w:noProof/>
                <w:webHidden/>
              </w:rPr>
              <w:tab/>
            </w:r>
            <w:r w:rsidR="00CE6300">
              <w:rPr>
                <w:noProof/>
                <w:webHidden/>
              </w:rPr>
              <w:fldChar w:fldCharType="begin"/>
            </w:r>
            <w:r w:rsidR="00CE6300">
              <w:rPr>
                <w:noProof/>
                <w:webHidden/>
              </w:rPr>
              <w:instrText xml:space="preserve"> PAGEREF _Toc168580236 \h </w:instrText>
            </w:r>
            <w:r w:rsidR="00CE6300">
              <w:rPr>
                <w:noProof/>
                <w:webHidden/>
              </w:rPr>
            </w:r>
            <w:r w:rsidR="00CE6300">
              <w:rPr>
                <w:noProof/>
                <w:webHidden/>
              </w:rPr>
              <w:fldChar w:fldCharType="separate"/>
            </w:r>
            <w:r w:rsidR="00025713">
              <w:rPr>
                <w:noProof/>
                <w:webHidden/>
              </w:rPr>
              <w:t>1</w:t>
            </w:r>
            <w:r w:rsidR="00CE6300">
              <w:rPr>
                <w:noProof/>
                <w:webHidden/>
              </w:rPr>
              <w:fldChar w:fldCharType="end"/>
            </w:r>
          </w:hyperlink>
        </w:p>
        <w:p w14:paraId="1F59944E" w14:textId="473B665F"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37" w:history="1">
            <w:r w:rsidRPr="00D91C93">
              <w:rPr>
                <w:rStyle w:val="Lienhypertexte"/>
                <w:noProof/>
              </w:rPr>
              <w:t>1.1.</w:t>
            </w:r>
            <w:r>
              <w:rPr>
                <w:rFonts w:eastAsiaTheme="minorEastAsia" w:cstheme="minorBidi"/>
                <w:smallCaps w:val="0"/>
                <w:noProof/>
                <w:kern w:val="2"/>
                <w:sz w:val="24"/>
                <w:szCs w:val="24"/>
                <w:lang w:eastAsia="fr-FR"/>
                <w14:ligatures w14:val="standardContextual"/>
              </w:rPr>
              <w:tab/>
            </w:r>
            <w:r w:rsidRPr="00D91C93">
              <w:rPr>
                <w:rStyle w:val="Lienhypertexte"/>
                <w:noProof/>
              </w:rPr>
              <w:t>OBJECTIFS</w:t>
            </w:r>
            <w:r>
              <w:rPr>
                <w:noProof/>
                <w:webHidden/>
              </w:rPr>
              <w:tab/>
            </w:r>
            <w:r>
              <w:rPr>
                <w:noProof/>
                <w:webHidden/>
              </w:rPr>
              <w:fldChar w:fldCharType="begin"/>
            </w:r>
            <w:r>
              <w:rPr>
                <w:noProof/>
                <w:webHidden/>
              </w:rPr>
              <w:instrText xml:space="preserve"> PAGEREF _Toc168580237 \h </w:instrText>
            </w:r>
            <w:r>
              <w:rPr>
                <w:noProof/>
                <w:webHidden/>
              </w:rPr>
            </w:r>
            <w:r>
              <w:rPr>
                <w:noProof/>
                <w:webHidden/>
              </w:rPr>
              <w:fldChar w:fldCharType="separate"/>
            </w:r>
            <w:r w:rsidR="00025713">
              <w:rPr>
                <w:noProof/>
                <w:webHidden/>
              </w:rPr>
              <w:t>1</w:t>
            </w:r>
            <w:r>
              <w:rPr>
                <w:noProof/>
                <w:webHidden/>
              </w:rPr>
              <w:fldChar w:fldCharType="end"/>
            </w:r>
          </w:hyperlink>
        </w:p>
        <w:p w14:paraId="4A9B3D64" w14:textId="5BD2DA9B"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38" w:history="1">
            <w:r w:rsidRPr="00D91C93">
              <w:rPr>
                <w:rStyle w:val="Lienhypertexte"/>
                <w:noProof/>
              </w:rPr>
              <w:t>1.2.</w:t>
            </w:r>
            <w:r>
              <w:rPr>
                <w:rFonts w:eastAsiaTheme="minorEastAsia" w:cstheme="minorBidi"/>
                <w:smallCaps w:val="0"/>
                <w:noProof/>
                <w:kern w:val="2"/>
                <w:sz w:val="24"/>
                <w:szCs w:val="24"/>
                <w:lang w:eastAsia="fr-FR"/>
                <w14:ligatures w14:val="standardContextual"/>
              </w:rPr>
              <w:tab/>
            </w:r>
            <w:r w:rsidRPr="00D91C93">
              <w:rPr>
                <w:rStyle w:val="Lienhypertexte"/>
                <w:noProof/>
              </w:rPr>
              <w:t>DOMAINE D’APPLICATION</w:t>
            </w:r>
            <w:r>
              <w:rPr>
                <w:noProof/>
                <w:webHidden/>
              </w:rPr>
              <w:tab/>
            </w:r>
            <w:r>
              <w:rPr>
                <w:noProof/>
                <w:webHidden/>
              </w:rPr>
              <w:fldChar w:fldCharType="begin"/>
            </w:r>
            <w:r>
              <w:rPr>
                <w:noProof/>
                <w:webHidden/>
              </w:rPr>
              <w:instrText xml:space="preserve"> PAGEREF _Toc168580238 \h </w:instrText>
            </w:r>
            <w:r>
              <w:rPr>
                <w:noProof/>
                <w:webHidden/>
              </w:rPr>
            </w:r>
            <w:r>
              <w:rPr>
                <w:noProof/>
                <w:webHidden/>
              </w:rPr>
              <w:fldChar w:fldCharType="separate"/>
            </w:r>
            <w:r w:rsidR="00025713">
              <w:rPr>
                <w:noProof/>
                <w:webHidden/>
              </w:rPr>
              <w:t>1</w:t>
            </w:r>
            <w:r>
              <w:rPr>
                <w:noProof/>
                <w:webHidden/>
              </w:rPr>
              <w:fldChar w:fldCharType="end"/>
            </w:r>
          </w:hyperlink>
        </w:p>
        <w:p w14:paraId="408F02FD" w14:textId="3EC40D86"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39" w:history="1">
            <w:r w:rsidRPr="00D91C93">
              <w:rPr>
                <w:rStyle w:val="Lienhypertexte"/>
                <w:noProof/>
              </w:rPr>
              <w:t>1.3.</w:t>
            </w:r>
            <w:r>
              <w:rPr>
                <w:rFonts w:eastAsiaTheme="minorEastAsia" w:cstheme="minorBidi"/>
                <w:smallCaps w:val="0"/>
                <w:noProof/>
                <w:kern w:val="2"/>
                <w:sz w:val="24"/>
                <w:szCs w:val="24"/>
                <w:lang w:eastAsia="fr-FR"/>
                <w14:ligatures w14:val="standardContextual"/>
              </w:rPr>
              <w:tab/>
            </w:r>
            <w:r w:rsidRPr="00D91C93">
              <w:rPr>
                <w:rStyle w:val="Lienhypertexte"/>
                <w:noProof/>
              </w:rPr>
              <w:t>DOCUMENTS DE REFERENCES ET ANNEXES</w:t>
            </w:r>
            <w:r>
              <w:rPr>
                <w:noProof/>
                <w:webHidden/>
              </w:rPr>
              <w:tab/>
            </w:r>
            <w:r>
              <w:rPr>
                <w:noProof/>
                <w:webHidden/>
              </w:rPr>
              <w:fldChar w:fldCharType="begin"/>
            </w:r>
            <w:r>
              <w:rPr>
                <w:noProof/>
                <w:webHidden/>
              </w:rPr>
              <w:instrText xml:space="preserve"> PAGEREF _Toc168580239 \h </w:instrText>
            </w:r>
            <w:r>
              <w:rPr>
                <w:noProof/>
                <w:webHidden/>
              </w:rPr>
            </w:r>
            <w:r>
              <w:rPr>
                <w:noProof/>
                <w:webHidden/>
              </w:rPr>
              <w:fldChar w:fldCharType="separate"/>
            </w:r>
            <w:r w:rsidR="00025713">
              <w:rPr>
                <w:noProof/>
                <w:webHidden/>
              </w:rPr>
              <w:t>1</w:t>
            </w:r>
            <w:r>
              <w:rPr>
                <w:noProof/>
                <w:webHidden/>
              </w:rPr>
              <w:fldChar w:fldCharType="end"/>
            </w:r>
          </w:hyperlink>
        </w:p>
        <w:p w14:paraId="49727FB2" w14:textId="12AA62B7"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40" w:history="1">
            <w:r w:rsidRPr="00D91C93">
              <w:rPr>
                <w:rStyle w:val="Lienhypertexte"/>
                <w:noProof/>
              </w:rPr>
              <w:t>1.4.</w:t>
            </w:r>
            <w:r>
              <w:rPr>
                <w:rFonts w:eastAsiaTheme="minorEastAsia" w:cstheme="minorBidi"/>
                <w:smallCaps w:val="0"/>
                <w:noProof/>
                <w:kern w:val="2"/>
                <w:sz w:val="24"/>
                <w:szCs w:val="24"/>
                <w:lang w:eastAsia="fr-FR"/>
                <w14:ligatures w14:val="standardContextual"/>
              </w:rPr>
              <w:tab/>
            </w:r>
            <w:r w:rsidRPr="00D91C93">
              <w:rPr>
                <w:rStyle w:val="Lienhypertexte"/>
                <w:noProof/>
              </w:rPr>
              <w:t>APPROBATIONS</w:t>
            </w:r>
            <w:r>
              <w:rPr>
                <w:noProof/>
                <w:webHidden/>
              </w:rPr>
              <w:tab/>
            </w:r>
            <w:r>
              <w:rPr>
                <w:noProof/>
                <w:webHidden/>
              </w:rPr>
              <w:fldChar w:fldCharType="begin"/>
            </w:r>
            <w:r>
              <w:rPr>
                <w:noProof/>
                <w:webHidden/>
              </w:rPr>
              <w:instrText xml:space="preserve"> PAGEREF _Toc168580240 \h </w:instrText>
            </w:r>
            <w:r>
              <w:rPr>
                <w:noProof/>
                <w:webHidden/>
              </w:rPr>
            </w:r>
            <w:r>
              <w:rPr>
                <w:noProof/>
                <w:webHidden/>
              </w:rPr>
              <w:fldChar w:fldCharType="separate"/>
            </w:r>
            <w:r w:rsidR="00025713">
              <w:rPr>
                <w:noProof/>
                <w:webHidden/>
              </w:rPr>
              <w:t>1</w:t>
            </w:r>
            <w:r>
              <w:rPr>
                <w:noProof/>
                <w:webHidden/>
              </w:rPr>
              <w:fldChar w:fldCharType="end"/>
            </w:r>
          </w:hyperlink>
        </w:p>
        <w:p w14:paraId="4899BD0F" w14:textId="7E268D2D"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41" w:history="1">
            <w:r w:rsidRPr="00D91C93">
              <w:rPr>
                <w:rStyle w:val="Lienhypertexte"/>
                <w:noProof/>
              </w:rPr>
              <w:t>1.5.</w:t>
            </w:r>
            <w:r>
              <w:rPr>
                <w:rFonts w:eastAsiaTheme="minorEastAsia" w:cstheme="minorBidi"/>
                <w:smallCaps w:val="0"/>
                <w:noProof/>
                <w:kern w:val="2"/>
                <w:sz w:val="24"/>
                <w:szCs w:val="24"/>
                <w:lang w:eastAsia="fr-FR"/>
                <w14:ligatures w14:val="standardContextual"/>
              </w:rPr>
              <w:tab/>
            </w:r>
            <w:r w:rsidRPr="00D91C93">
              <w:rPr>
                <w:rStyle w:val="Lienhypertexte"/>
                <w:noProof/>
              </w:rPr>
              <w:t>RESPONSABILITES ET AUTORITES</w:t>
            </w:r>
            <w:r>
              <w:rPr>
                <w:noProof/>
                <w:webHidden/>
              </w:rPr>
              <w:tab/>
            </w:r>
            <w:r>
              <w:rPr>
                <w:noProof/>
                <w:webHidden/>
              </w:rPr>
              <w:fldChar w:fldCharType="begin"/>
            </w:r>
            <w:r>
              <w:rPr>
                <w:noProof/>
                <w:webHidden/>
              </w:rPr>
              <w:instrText xml:space="preserve"> PAGEREF _Toc168580241 \h </w:instrText>
            </w:r>
            <w:r>
              <w:rPr>
                <w:noProof/>
                <w:webHidden/>
              </w:rPr>
            </w:r>
            <w:r>
              <w:rPr>
                <w:noProof/>
                <w:webHidden/>
              </w:rPr>
              <w:fldChar w:fldCharType="separate"/>
            </w:r>
            <w:r w:rsidR="00025713">
              <w:rPr>
                <w:noProof/>
                <w:webHidden/>
              </w:rPr>
              <w:t>1</w:t>
            </w:r>
            <w:r>
              <w:rPr>
                <w:noProof/>
                <w:webHidden/>
              </w:rPr>
              <w:fldChar w:fldCharType="end"/>
            </w:r>
          </w:hyperlink>
        </w:p>
        <w:p w14:paraId="4CF6C9C8" w14:textId="121F6DBB"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42" w:history="1">
            <w:r w:rsidRPr="00D91C93">
              <w:rPr>
                <w:rStyle w:val="Lienhypertexte"/>
                <w:noProof/>
              </w:rPr>
              <w:t>1.6.</w:t>
            </w:r>
            <w:r>
              <w:rPr>
                <w:rFonts w:eastAsiaTheme="minorEastAsia" w:cstheme="minorBidi"/>
                <w:smallCaps w:val="0"/>
                <w:noProof/>
                <w:kern w:val="2"/>
                <w:sz w:val="24"/>
                <w:szCs w:val="24"/>
                <w:lang w:eastAsia="fr-FR"/>
                <w14:ligatures w14:val="standardContextual"/>
              </w:rPr>
              <w:tab/>
            </w:r>
            <w:r w:rsidRPr="00D91C93">
              <w:rPr>
                <w:rStyle w:val="Lienhypertexte"/>
                <w:noProof/>
              </w:rPr>
              <w:t>DIFFUSION</w:t>
            </w:r>
            <w:r>
              <w:rPr>
                <w:noProof/>
                <w:webHidden/>
              </w:rPr>
              <w:tab/>
            </w:r>
            <w:r>
              <w:rPr>
                <w:noProof/>
                <w:webHidden/>
              </w:rPr>
              <w:fldChar w:fldCharType="begin"/>
            </w:r>
            <w:r>
              <w:rPr>
                <w:noProof/>
                <w:webHidden/>
              </w:rPr>
              <w:instrText xml:space="preserve"> PAGEREF _Toc168580242 \h </w:instrText>
            </w:r>
            <w:r>
              <w:rPr>
                <w:noProof/>
                <w:webHidden/>
              </w:rPr>
            </w:r>
            <w:r>
              <w:rPr>
                <w:noProof/>
                <w:webHidden/>
              </w:rPr>
              <w:fldChar w:fldCharType="separate"/>
            </w:r>
            <w:r w:rsidR="00025713">
              <w:rPr>
                <w:noProof/>
                <w:webHidden/>
              </w:rPr>
              <w:t>1</w:t>
            </w:r>
            <w:r>
              <w:rPr>
                <w:noProof/>
                <w:webHidden/>
              </w:rPr>
              <w:fldChar w:fldCharType="end"/>
            </w:r>
          </w:hyperlink>
        </w:p>
        <w:p w14:paraId="32A7D5A0" w14:textId="495D4B75" w:rsidR="00CE6300" w:rsidRDefault="00CE6300">
          <w:pPr>
            <w:pStyle w:val="TM1"/>
            <w:tabs>
              <w:tab w:val="left" w:pos="440"/>
              <w:tab w:val="right" w:leader="dot" w:pos="6950"/>
            </w:tabs>
            <w:rPr>
              <w:rFonts w:eastAsiaTheme="minorEastAsia" w:cstheme="minorBidi"/>
              <w:b w:val="0"/>
              <w:bCs w:val="0"/>
              <w:caps w:val="0"/>
              <w:noProof/>
              <w:kern w:val="2"/>
              <w:sz w:val="24"/>
              <w:szCs w:val="24"/>
              <w:lang w:eastAsia="fr-FR"/>
              <w14:ligatures w14:val="standardContextual"/>
            </w:rPr>
          </w:pPr>
          <w:hyperlink w:anchor="_Toc168580243" w:history="1">
            <w:r w:rsidRPr="00D91C93">
              <w:rPr>
                <w:rStyle w:val="Lienhypertexte"/>
                <w:rFonts w:ascii="Arial" w:eastAsiaTheme="minorHAnsi" w:hAnsi="Arial" w:cs="Arial"/>
                <w:noProof/>
              </w:rPr>
              <w:t>2.</w:t>
            </w:r>
            <w:r>
              <w:rPr>
                <w:rFonts w:eastAsiaTheme="minorEastAsia" w:cstheme="minorBidi"/>
                <w:b w:val="0"/>
                <w:bCs w:val="0"/>
                <w:caps w:val="0"/>
                <w:noProof/>
                <w:kern w:val="2"/>
                <w:sz w:val="24"/>
                <w:szCs w:val="24"/>
                <w:lang w:eastAsia="fr-FR"/>
                <w14:ligatures w14:val="standardContextual"/>
              </w:rPr>
              <w:tab/>
            </w:r>
            <w:r w:rsidRPr="00D91C93">
              <w:rPr>
                <w:rStyle w:val="Lienhypertexte"/>
                <w:rFonts w:ascii="Arial" w:eastAsiaTheme="minorHAnsi" w:hAnsi="Arial" w:cs="Arial"/>
                <w:noProof/>
              </w:rPr>
              <w:t>POLITIQUE D’UTILISATION DE L’EFB</w:t>
            </w:r>
            <w:r>
              <w:rPr>
                <w:noProof/>
                <w:webHidden/>
              </w:rPr>
              <w:tab/>
            </w:r>
            <w:r>
              <w:rPr>
                <w:noProof/>
                <w:webHidden/>
              </w:rPr>
              <w:fldChar w:fldCharType="begin"/>
            </w:r>
            <w:r>
              <w:rPr>
                <w:noProof/>
                <w:webHidden/>
              </w:rPr>
              <w:instrText xml:space="preserve"> PAGEREF _Toc168580243 \h </w:instrText>
            </w:r>
            <w:r>
              <w:rPr>
                <w:noProof/>
                <w:webHidden/>
              </w:rPr>
            </w:r>
            <w:r>
              <w:rPr>
                <w:noProof/>
                <w:webHidden/>
              </w:rPr>
              <w:fldChar w:fldCharType="separate"/>
            </w:r>
            <w:r w:rsidR="00025713">
              <w:rPr>
                <w:noProof/>
                <w:webHidden/>
              </w:rPr>
              <w:t>4</w:t>
            </w:r>
            <w:r>
              <w:rPr>
                <w:noProof/>
                <w:webHidden/>
              </w:rPr>
              <w:fldChar w:fldCharType="end"/>
            </w:r>
          </w:hyperlink>
        </w:p>
        <w:p w14:paraId="6BBB180A" w14:textId="68205533"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44" w:history="1">
            <w:r w:rsidRPr="00D91C93">
              <w:rPr>
                <w:rStyle w:val="Lienhypertexte"/>
                <w:noProof/>
              </w:rPr>
              <w:t>2.1.</w:t>
            </w:r>
            <w:r>
              <w:rPr>
                <w:rFonts w:eastAsiaTheme="minorEastAsia" w:cstheme="minorBidi"/>
                <w:smallCaps w:val="0"/>
                <w:noProof/>
                <w:kern w:val="2"/>
                <w:sz w:val="24"/>
                <w:szCs w:val="24"/>
                <w:lang w:eastAsia="fr-FR"/>
                <w14:ligatures w14:val="standardContextual"/>
              </w:rPr>
              <w:tab/>
            </w:r>
            <w:r w:rsidRPr="00D91C93">
              <w:rPr>
                <w:rStyle w:val="Lienhypertexte"/>
                <w:noProof/>
              </w:rPr>
              <w:t>PRÉSENTATION EFB</w:t>
            </w:r>
            <w:r>
              <w:rPr>
                <w:noProof/>
                <w:webHidden/>
              </w:rPr>
              <w:tab/>
            </w:r>
            <w:r>
              <w:rPr>
                <w:noProof/>
                <w:webHidden/>
              </w:rPr>
              <w:fldChar w:fldCharType="begin"/>
            </w:r>
            <w:r>
              <w:rPr>
                <w:noProof/>
                <w:webHidden/>
              </w:rPr>
              <w:instrText xml:space="preserve"> PAGEREF _Toc168580244 \h </w:instrText>
            </w:r>
            <w:r>
              <w:rPr>
                <w:noProof/>
                <w:webHidden/>
              </w:rPr>
            </w:r>
            <w:r>
              <w:rPr>
                <w:noProof/>
                <w:webHidden/>
              </w:rPr>
              <w:fldChar w:fldCharType="separate"/>
            </w:r>
            <w:r w:rsidR="00025713">
              <w:rPr>
                <w:noProof/>
                <w:webHidden/>
              </w:rPr>
              <w:t>4</w:t>
            </w:r>
            <w:r>
              <w:rPr>
                <w:noProof/>
                <w:webHidden/>
              </w:rPr>
              <w:fldChar w:fldCharType="end"/>
            </w:r>
          </w:hyperlink>
        </w:p>
        <w:p w14:paraId="03962B53" w14:textId="083C0120"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45" w:history="1">
            <w:r w:rsidRPr="00D91C93">
              <w:rPr>
                <w:rStyle w:val="Lienhypertexte"/>
                <w:noProof/>
              </w:rPr>
              <w:t>2.2.</w:t>
            </w:r>
            <w:r>
              <w:rPr>
                <w:rFonts w:eastAsiaTheme="minorEastAsia" w:cstheme="minorBidi"/>
                <w:smallCaps w:val="0"/>
                <w:noProof/>
                <w:kern w:val="2"/>
                <w:sz w:val="24"/>
                <w:szCs w:val="24"/>
                <w:lang w:eastAsia="fr-FR"/>
                <w14:ligatures w14:val="standardContextual"/>
              </w:rPr>
              <w:tab/>
            </w:r>
            <w:r w:rsidRPr="00D91C93">
              <w:rPr>
                <w:rStyle w:val="Lienhypertexte"/>
                <w:noProof/>
              </w:rPr>
              <w:t>CADRE D’UTILISATION</w:t>
            </w:r>
            <w:r>
              <w:rPr>
                <w:noProof/>
                <w:webHidden/>
              </w:rPr>
              <w:tab/>
            </w:r>
            <w:r>
              <w:rPr>
                <w:noProof/>
                <w:webHidden/>
              </w:rPr>
              <w:fldChar w:fldCharType="begin"/>
            </w:r>
            <w:r>
              <w:rPr>
                <w:noProof/>
                <w:webHidden/>
              </w:rPr>
              <w:instrText xml:space="preserve"> PAGEREF _Toc168580245 \h </w:instrText>
            </w:r>
            <w:r>
              <w:rPr>
                <w:noProof/>
                <w:webHidden/>
              </w:rPr>
            </w:r>
            <w:r>
              <w:rPr>
                <w:noProof/>
                <w:webHidden/>
              </w:rPr>
              <w:fldChar w:fldCharType="separate"/>
            </w:r>
            <w:r w:rsidR="00025713">
              <w:rPr>
                <w:noProof/>
                <w:webHidden/>
              </w:rPr>
              <w:t>5</w:t>
            </w:r>
            <w:r>
              <w:rPr>
                <w:noProof/>
                <w:webHidden/>
              </w:rPr>
              <w:fldChar w:fldCharType="end"/>
            </w:r>
          </w:hyperlink>
        </w:p>
        <w:p w14:paraId="3308D403" w14:textId="0BBB07A6"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46" w:history="1">
            <w:r w:rsidRPr="00D91C93">
              <w:rPr>
                <w:rStyle w:val="Lienhypertexte"/>
                <w:noProof/>
              </w:rPr>
              <w:t>2.3.</w:t>
            </w:r>
            <w:r>
              <w:rPr>
                <w:rFonts w:eastAsiaTheme="minorEastAsia" w:cstheme="minorBidi"/>
                <w:smallCaps w:val="0"/>
                <w:noProof/>
                <w:kern w:val="2"/>
                <w:sz w:val="24"/>
                <w:szCs w:val="24"/>
                <w:lang w:eastAsia="fr-FR"/>
                <w14:ligatures w14:val="standardContextual"/>
              </w:rPr>
              <w:tab/>
            </w:r>
            <w:r w:rsidRPr="00D91C93">
              <w:rPr>
                <w:rStyle w:val="Lienhypertexte"/>
                <w:noProof/>
              </w:rPr>
              <w:t>PARAMETRAGE SOFTWARE</w:t>
            </w:r>
            <w:r>
              <w:rPr>
                <w:noProof/>
                <w:webHidden/>
              </w:rPr>
              <w:tab/>
            </w:r>
            <w:r>
              <w:rPr>
                <w:noProof/>
                <w:webHidden/>
              </w:rPr>
              <w:fldChar w:fldCharType="begin"/>
            </w:r>
            <w:r>
              <w:rPr>
                <w:noProof/>
                <w:webHidden/>
              </w:rPr>
              <w:instrText xml:space="preserve"> PAGEREF _Toc168580246 \h </w:instrText>
            </w:r>
            <w:r>
              <w:rPr>
                <w:noProof/>
                <w:webHidden/>
              </w:rPr>
            </w:r>
            <w:r>
              <w:rPr>
                <w:noProof/>
                <w:webHidden/>
              </w:rPr>
              <w:fldChar w:fldCharType="separate"/>
            </w:r>
            <w:r w:rsidR="00025713">
              <w:rPr>
                <w:noProof/>
                <w:webHidden/>
              </w:rPr>
              <w:t>5</w:t>
            </w:r>
            <w:r>
              <w:rPr>
                <w:noProof/>
                <w:webHidden/>
              </w:rPr>
              <w:fldChar w:fldCharType="end"/>
            </w:r>
          </w:hyperlink>
        </w:p>
        <w:p w14:paraId="74BA4E27" w14:textId="0D33EC84"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47" w:history="1">
            <w:r w:rsidRPr="00D91C93">
              <w:rPr>
                <w:rStyle w:val="Lienhypertexte"/>
                <w:noProof/>
              </w:rPr>
              <w:t>2.4.</w:t>
            </w:r>
            <w:r>
              <w:rPr>
                <w:rFonts w:eastAsiaTheme="minorEastAsia" w:cstheme="minorBidi"/>
                <w:smallCaps w:val="0"/>
                <w:noProof/>
                <w:kern w:val="2"/>
                <w:sz w:val="24"/>
                <w:szCs w:val="24"/>
                <w:lang w:eastAsia="fr-FR"/>
                <w14:ligatures w14:val="standardContextual"/>
              </w:rPr>
              <w:tab/>
            </w:r>
            <w:r w:rsidRPr="00D91C93">
              <w:rPr>
                <w:rStyle w:val="Lienhypertexte"/>
                <w:noProof/>
              </w:rPr>
              <w:t>ADMINISTRATION HARDWARE</w:t>
            </w:r>
            <w:r>
              <w:rPr>
                <w:noProof/>
                <w:webHidden/>
              </w:rPr>
              <w:tab/>
            </w:r>
            <w:r>
              <w:rPr>
                <w:noProof/>
                <w:webHidden/>
              </w:rPr>
              <w:fldChar w:fldCharType="begin"/>
            </w:r>
            <w:r>
              <w:rPr>
                <w:noProof/>
                <w:webHidden/>
              </w:rPr>
              <w:instrText xml:space="preserve"> PAGEREF _Toc168580247 \h </w:instrText>
            </w:r>
            <w:r>
              <w:rPr>
                <w:noProof/>
                <w:webHidden/>
              </w:rPr>
            </w:r>
            <w:r>
              <w:rPr>
                <w:noProof/>
                <w:webHidden/>
              </w:rPr>
              <w:fldChar w:fldCharType="separate"/>
            </w:r>
            <w:r w:rsidR="00025713">
              <w:rPr>
                <w:noProof/>
                <w:webHidden/>
              </w:rPr>
              <w:t>5</w:t>
            </w:r>
            <w:r>
              <w:rPr>
                <w:noProof/>
                <w:webHidden/>
              </w:rPr>
              <w:fldChar w:fldCharType="end"/>
            </w:r>
          </w:hyperlink>
        </w:p>
        <w:p w14:paraId="2A5530EB" w14:textId="107B2992"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48" w:history="1">
            <w:r w:rsidRPr="00D91C93">
              <w:rPr>
                <w:rStyle w:val="Lienhypertexte"/>
                <w:noProof/>
              </w:rPr>
              <w:t>2.5.</w:t>
            </w:r>
            <w:r>
              <w:rPr>
                <w:rFonts w:eastAsiaTheme="minorEastAsia" w:cstheme="minorBidi"/>
                <w:smallCaps w:val="0"/>
                <w:noProof/>
                <w:kern w:val="2"/>
                <w:sz w:val="24"/>
                <w:szCs w:val="24"/>
                <w:lang w:eastAsia="fr-FR"/>
                <w14:ligatures w14:val="standardContextual"/>
              </w:rPr>
              <w:tab/>
            </w:r>
            <w:r w:rsidRPr="00D91C93">
              <w:rPr>
                <w:rStyle w:val="Lienhypertexte"/>
                <w:noProof/>
              </w:rPr>
              <w:t>CONFIGURATION GENERALE</w:t>
            </w:r>
            <w:r>
              <w:rPr>
                <w:noProof/>
                <w:webHidden/>
              </w:rPr>
              <w:tab/>
            </w:r>
            <w:r>
              <w:rPr>
                <w:noProof/>
                <w:webHidden/>
              </w:rPr>
              <w:fldChar w:fldCharType="begin"/>
            </w:r>
            <w:r>
              <w:rPr>
                <w:noProof/>
                <w:webHidden/>
              </w:rPr>
              <w:instrText xml:space="preserve"> PAGEREF _Toc168580248 \h </w:instrText>
            </w:r>
            <w:r>
              <w:rPr>
                <w:noProof/>
                <w:webHidden/>
              </w:rPr>
            </w:r>
            <w:r>
              <w:rPr>
                <w:noProof/>
                <w:webHidden/>
              </w:rPr>
              <w:fldChar w:fldCharType="separate"/>
            </w:r>
            <w:r w:rsidR="00025713">
              <w:rPr>
                <w:noProof/>
                <w:webHidden/>
              </w:rPr>
              <w:t>6</w:t>
            </w:r>
            <w:r>
              <w:rPr>
                <w:noProof/>
                <w:webHidden/>
              </w:rPr>
              <w:fldChar w:fldCharType="end"/>
            </w:r>
          </w:hyperlink>
        </w:p>
        <w:p w14:paraId="21427FDD" w14:textId="0D79C060"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49" w:history="1">
            <w:r w:rsidRPr="00D91C93">
              <w:rPr>
                <w:rStyle w:val="Lienhypertexte"/>
                <w:noProof/>
              </w:rPr>
              <w:t>2.6.</w:t>
            </w:r>
            <w:r>
              <w:rPr>
                <w:rFonts w:eastAsiaTheme="minorEastAsia" w:cstheme="minorBidi"/>
                <w:smallCaps w:val="0"/>
                <w:noProof/>
                <w:kern w:val="2"/>
                <w:sz w:val="24"/>
                <w:szCs w:val="24"/>
                <w:lang w:eastAsia="fr-FR"/>
                <w14:ligatures w14:val="standardContextual"/>
              </w:rPr>
              <w:tab/>
            </w:r>
            <w:r w:rsidRPr="00D91C93">
              <w:rPr>
                <w:rStyle w:val="Lienhypertexte"/>
                <w:noProof/>
              </w:rPr>
              <w:t>MODIFICATIONS DES APPLICATIONS METIER</w:t>
            </w:r>
            <w:r>
              <w:rPr>
                <w:noProof/>
                <w:webHidden/>
              </w:rPr>
              <w:tab/>
            </w:r>
            <w:r>
              <w:rPr>
                <w:noProof/>
                <w:webHidden/>
              </w:rPr>
              <w:fldChar w:fldCharType="begin"/>
            </w:r>
            <w:r>
              <w:rPr>
                <w:noProof/>
                <w:webHidden/>
              </w:rPr>
              <w:instrText xml:space="preserve"> PAGEREF _Toc168580249 \h </w:instrText>
            </w:r>
            <w:r>
              <w:rPr>
                <w:noProof/>
                <w:webHidden/>
              </w:rPr>
            </w:r>
            <w:r>
              <w:rPr>
                <w:noProof/>
                <w:webHidden/>
              </w:rPr>
              <w:fldChar w:fldCharType="separate"/>
            </w:r>
            <w:r w:rsidR="00025713">
              <w:rPr>
                <w:noProof/>
                <w:webHidden/>
              </w:rPr>
              <w:t>8</w:t>
            </w:r>
            <w:r>
              <w:rPr>
                <w:noProof/>
                <w:webHidden/>
              </w:rPr>
              <w:fldChar w:fldCharType="end"/>
            </w:r>
          </w:hyperlink>
        </w:p>
        <w:p w14:paraId="0F30089F" w14:textId="3033F061"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50" w:history="1">
            <w:r w:rsidRPr="00D91C93">
              <w:rPr>
                <w:rStyle w:val="Lienhypertexte"/>
                <w:noProof/>
              </w:rPr>
              <w:t>2.7.</w:t>
            </w:r>
            <w:r>
              <w:rPr>
                <w:rFonts w:eastAsiaTheme="minorEastAsia" w:cstheme="minorBidi"/>
                <w:smallCaps w:val="0"/>
                <w:noProof/>
                <w:kern w:val="2"/>
                <w:sz w:val="24"/>
                <w:szCs w:val="24"/>
                <w:lang w:eastAsia="fr-FR"/>
                <w14:ligatures w14:val="standardContextual"/>
              </w:rPr>
              <w:tab/>
            </w:r>
            <w:r w:rsidRPr="00D91C93">
              <w:rPr>
                <w:rStyle w:val="Lienhypertexte"/>
                <w:noProof/>
              </w:rPr>
              <w:t>PARAMÉTRAGE WIFI FOMAX</w:t>
            </w:r>
            <w:r>
              <w:rPr>
                <w:noProof/>
                <w:webHidden/>
              </w:rPr>
              <w:tab/>
            </w:r>
            <w:r>
              <w:rPr>
                <w:noProof/>
                <w:webHidden/>
              </w:rPr>
              <w:fldChar w:fldCharType="begin"/>
            </w:r>
            <w:r>
              <w:rPr>
                <w:noProof/>
                <w:webHidden/>
              </w:rPr>
              <w:instrText xml:space="preserve"> PAGEREF _Toc168580250 \h </w:instrText>
            </w:r>
            <w:r>
              <w:rPr>
                <w:noProof/>
                <w:webHidden/>
              </w:rPr>
            </w:r>
            <w:r>
              <w:rPr>
                <w:noProof/>
                <w:webHidden/>
              </w:rPr>
              <w:fldChar w:fldCharType="separate"/>
            </w:r>
            <w:r w:rsidR="00025713">
              <w:rPr>
                <w:noProof/>
                <w:webHidden/>
              </w:rPr>
              <w:t>8</w:t>
            </w:r>
            <w:r>
              <w:rPr>
                <w:noProof/>
                <w:webHidden/>
              </w:rPr>
              <w:fldChar w:fldCharType="end"/>
            </w:r>
          </w:hyperlink>
        </w:p>
        <w:p w14:paraId="40C76C3E" w14:textId="41C10513" w:rsidR="00CE6300" w:rsidRDefault="00CE6300">
          <w:pPr>
            <w:pStyle w:val="TM1"/>
            <w:tabs>
              <w:tab w:val="left" w:pos="440"/>
              <w:tab w:val="right" w:leader="dot" w:pos="6950"/>
            </w:tabs>
            <w:rPr>
              <w:rFonts w:eastAsiaTheme="minorEastAsia" w:cstheme="minorBidi"/>
              <w:b w:val="0"/>
              <w:bCs w:val="0"/>
              <w:caps w:val="0"/>
              <w:noProof/>
              <w:kern w:val="2"/>
              <w:sz w:val="24"/>
              <w:szCs w:val="24"/>
              <w:lang w:eastAsia="fr-FR"/>
              <w14:ligatures w14:val="standardContextual"/>
            </w:rPr>
          </w:pPr>
          <w:hyperlink w:anchor="_Toc168580251" w:history="1">
            <w:r w:rsidRPr="00D91C93">
              <w:rPr>
                <w:rStyle w:val="Lienhypertexte"/>
                <w:rFonts w:ascii="Arial" w:eastAsiaTheme="minorHAnsi" w:hAnsi="Arial" w:cs="Arial"/>
                <w:noProof/>
              </w:rPr>
              <w:t>3.</w:t>
            </w:r>
            <w:r>
              <w:rPr>
                <w:rFonts w:eastAsiaTheme="minorEastAsia" w:cstheme="minorBidi"/>
                <w:b w:val="0"/>
                <w:bCs w:val="0"/>
                <w:caps w:val="0"/>
                <w:noProof/>
                <w:kern w:val="2"/>
                <w:sz w:val="24"/>
                <w:szCs w:val="24"/>
                <w:lang w:eastAsia="fr-FR"/>
                <w14:ligatures w14:val="standardContextual"/>
              </w:rPr>
              <w:tab/>
            </w:r>
            <w:r w:rsidRPr="00D91C93">
              <w:rPr>
                <w:rStyle w:val="Lienhypertexte"/>
                <w:rFonts w:ascii="Arial" w:eastAsiaTheme="minorHAnsi" w:hAnsi="Arial" w:cs="Arial"/>
                <w:noProof/>
              </w:rPr>
              <w:t>POLITIQUE D’UTILISATION IPAD PNT</w:t>
            </w:r>
            <w:r>
              <w:rPr>
                <w:noProof/>
                <w:webHidden/>
              </w:rPr>
              <w:tab/>
            </w:r>
            <w:r>
              <w:rPr>
                <w:noProof/>
                <w:webHidden/>
              </w:rPr>
              <w:fldChar w:fldCharType="begin"/>
            </w:r>
            <w:r>
              <w:rPr>
                <w:noProof/>
                <w:webHidden/>
              </w:rPr>
              <w:instrText xml:space="preserve"> PAGEREF _Toc168580251 \h </w:instrText>
            </w:r>
            <w:r>
              <w:rPr>
                <w:noProof/>
                <w:webHidden/>
              </w:rPr>
            </w:r>
            <w:r>
              <w:rPr>
                <w:noProof/>
                <w:webHidden/>
              </w:rPr>
              <w:fldChar w:fldCharType="separate"/>
            </w:r>
            <w:r w:rsidR="00025713">
              <w:rPr>
                <w:noProof/>
                <w:webHidden/>
              </w:rPr>
              <w:t>7</w:t>
            </w:r>
            <w:r>
              <w:rPr>
                <w:noProof/>
                <w:webHidden/>
              </w:rPr>
              <w:fldChar w:fldCharType="end"/>
            </w:r>
          </w:hyperlink>
        </w:p>
        <w:p w14:paraId="3D904E01" w14:textId="1D87643A"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52" w:history="1">
            <w:r w:rsidRPr="00D91C93">
              <w:rPr>
                <w:rStyle w:val="Lienhypertexte"/>
                <w:noProof/>
              </w:rPr>
              <w:t>3.1.</w:t>
            </w:r>
            <w:r>
              <w:rPr>
                <w:rFonts w:eastAsiaTheme="minorEastAsia" w:cstheme="minorBidi"/>
                <w:smallCaps w:val="0"/>
                <w:noProof/>
                <w:kern w:val="2"/>
                <w:sz w:val="24"/>
                <w:szCs w:val="24"/>
                <w:lang w:eastAsia="fr-FR"/>
                <w14:ligatures w14:val="standardContextual"/>
              </w:rPr>
              <w:tab/>
            </w:r>
            <w:r w:rsidRPr="00D91C93">
              <w:rPr>
                <w:rStyle w:val="Lienhypertexte"/>
                <w:noProof/>
              </w:rPr>
              <w:t>PRÉSENTATION IPAD PNT</w:t>
            </w:r>
            <w:r>
              <w:rPr>
                <w:noProof/>
                <w:webHidden/>
              </w:rPr>
              <w:tab/>
            </w:r>
            <w:r>
              <w:rPr>
                <w:noProof/>
                <w:webHidden/>
              </w:rPr>
              <w:fldChar w:fldCharType="begin"/>
            </w:r>
            <w:r>
              <w:rPr>
                <w:noProof/>
                <w:webHidden/>
              </w:rPr>
              <w:instrText xml:space="preserve"> PAGEREF _Toc168580252 \h </w:instrText>
            </w:r>
            <w:r>
              <w:rPr>
                <w:noProof/>
                <w:webHidden/>
              </w:rPr>
            </w:r>
            <w:r>
              <w:rPr>
                <w:noProof/>
                <w:webHidden/>
              </w:rPr>
              <w:fldChar w:fldCharType="separate"/>
            </w:r>
            <w:r w:rsidR="00025713">
              <w:rPr>
                <w:noProof/>
                <w:webHidden/>
              </w:rPr>
              <w:t>7</w:t>
            </w:r>
            <w:r>
              <w:rPr>
                <w:noProof/>
                <w:webHidden/>
              </w:rPr>
              <w:fldChar w:fldCharType="end"/>
            </w:r>
          </w:hyperlink>
        </w:p>
        <w:p w14:paraId="640D6124" w14:textId="62BA982C"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53" w:history="1">
            <w:r w:rsidRPr="00D91C93">
              <w:rPr>
                <w:rStyle w:val="Lienhypertexte"/>
                <w:noProof/>
              </w:rPr>
              <w:t>3.2.</w:t>
            </w:r>
            <w:r>
              <w:rPr>
                <w:rFonts w:eastAsiaTheme="minorEastAsia" w:cstheme="minorBidi"/>
                <w:smallCaps w:val="0"/>
                <w:noProof/>
                <w:kern w:val="2"/>
                <w:sz w:val="24"/>
                <w:szCs w:val="24"/>
                <w:lang w:eastAsia="fr-FR"/>
                <w14:ligatures w14:val="standardContextual"/>
              </w:rPr>
              <w:tab/>
            </w:r>
            <w:r w:rsidRPr="00D91C93">
              <w:rPr>
                <w:rStyle w:val="Lienhypertexte"/>
                <w:noProof/>
              </w:rPr>
              <w:t>CADRE D’UTILISATION DE L’IPAD</w:t>
            </w:r>
            <w:r>
              <w:rPr>
                <w:noProof/>
                <w:webHidden/>
              </w:rPr>
              <w:tab/>
            </w:r>
            <w:r>
              <w:rPr>
                <w:noProof/>
                <w:webHidden/>
              </w:rPr>
              <w:fldChar w:fldCharType="begin"/>
            </w:r>
            <w:r>
              <w:rPr>
                <w:noProof/>
                <w:webHidden/>
              </w:rPr>
              <w:instrText xml:space="preserve"> PAGEREF _Toc168580253 \h </w:instrText>
            </w:r>
            <w:r>
              <w:rPr>
                <w:noProof/>
                <w:webHidden/>
              </w:rPr>
            </w:r>
            <w:r>
              <w:rPr>
                <w:noProof/>
                <w:webHidden/>
              </w:rPr>
              <w:fldChar w:fldCharType="separate"/>
            </w:r>
            <w:r w:rsidR="00025713">
              <w:rPr>
                <w:noProof/>
                <w:webHidden/>
              </w:rPr>
              <w:t>7</w:t>
            </w:r>
            <w:r>
              <w:rPr>
                <w:noProof/>
                <w:webHidden/>
              </w:rPr>
              <w:fldChar w:fldCharType="end"/>
            </w:r>
          </w:hyperlink>
        </w:p>
        <w:p w14:paraId="705487AE" w14:textId="03908BC2"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54" w:history="1">
            <w:r w:rsidRPr="00D91C93">
              <w:rPr>
                <w:rStyle w:val="Lienhypertexte"/>
                <w:noProof/>
              </w:rPr>
              <w:t>3.3.</w:t>
            </w:r>
            <w:r>
              <w:rPr>
                <w:rFonts w:eastAsiaTheme="minorEastAsia" w:cstheme="minorBidi"/>
                <w:smallCaps w:val="0"/>
                <w:noProof/>
                <w:kern w:val="2"/>
                <w:sz w:val="24"/>
                <w:szCs w:val="24"/>
                <w:lang w:eastAsia="fr-FR"/>
                <w14:ligatures w14:val="standardContextual"/>
              </w:rPr>
              <w:tab/>
            </w:r>
            <w:r w:rsidRPr="00D91C93">
              <w:rPr>
                <w:rStyle w:val="Lienhypertexte"/>
                <w:noProof/>
              </w:rPr>
              <w:t>PARAMETRAGE SOFTWARE</w:t>
            </w:r>
            <w:r>
              <w:rPr>
                <w:noProof/>
                <w:webHidden/>
              </w:rPr>
              <w:tab/>
            </w:r>
            <w:r>
              <w:rPr>
                <w:noProof/>
                <w:webHidden/>
              </w:rPr>
              <w:fldChar w:fldCharType="begin"/>
            </w:r>
            <w:r>
              <w:rPr>
                <w:noProof/>
                <w:webHidden/>
              </w:rPr>
              <w:instrText xml:space="preserve"> PAGEREF _Toc168580254 \h </w:instrText>
            </w:r>
            <w:r>
              <w:rPr>
                <w:noProof/>
                <w:webHidden/>
              </w:rPr>
            </w:r>
            <w:r>
              <w:rPr>
                <w:noProof/>
                <w:webHidden/>
              </w:rPr>
              <w:fldChar w:fldCharType="separate"/>
            </w:r>
            <w:r w:rsidR="00025713">
              <w:rPr>
                <w:noProof/>
                <w:webHidden/>
              </w:rPr>
              <w:t>7</w:t>
            </w:r>
            <w:r>
              <w:rPr>
                <w:noProof/>
                <w:webHidden/>
              </w:rPr>
              <w:fldChar w:fldCharType="end"/>
            </w:r>
          </w:hyperlink>
        </w:p>
        <w:p w14:paraId="75E603BC" w14:textId="64F193B9"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55" w:history="1">
            <w:r w:rsidRPr="00D91C93">
              <w:rPr>
                <w:rStyle w:val="Lienhypertexte"/>
                <w:noProof/>
              </w:rPr>
              <w:t>3.4.</w:t>
            </w:r>
            <w:r>
              <w:rPr>
                <w:rFonts w:eastAsiaTheme="minorEastAsia" w:cstheme="minorBidi"/>
                <w:smallCaps w:val="0"/>
                <w:noProof/>
                <w:kern w:val="2"/>
                <w:sz w:val="24"/>
                <w:szCs w:val="24"/>
                <w:lang w:eastAsia="fr-FR"/>
                <w14:ligatures w14:val="standardContextual"/>
              </w:rPr>
              <w:tab/>
            </w:r>
            <w:r w:rsidRPr="00D91C93">
              <w:rPr>
                <w:rStyle w:val="Lienhypertexte"/>
                <w:noProof/>
              </w:rPr>
              <w:t>ADMINISTRATION HARDWARE</w:t>
            </w:r>
            <w:r>
              <w:rPr>
                <w:noProof/>
                <w:webHidden/>
              </w:rPr>
              <w:tab/>
            </w:r>
            <w:r>
              <w:rPr>
                <w:noProof/>
                <w:webHidden/>
              </w:rPr>
              <w:fldChar w:fldCharType="begin"/>
            </w:r>
            <w:r>
              <w:rPr>
                <w:noProof/>
                <w:webHidden/>
              </w:rPr>
              <w:instrText xml:space="preserve"> PAGEREF _Toc168580255 \h </w:instrText>
            </w:r>
            <w:r>
              <w:rPr>
                <w:noProof/>
                <w:webHidden/>
              </w:rPr>
            </w:r>
            <w:r>
              <w:rPr>
                <w:noProof/>
                <w:webHidden/>
              </w:rPr>
              <w:fldChar w:fldCharType="separate"/>
            </w:r>
            <w:r w:rsidR="00025713">
              <w:rPr>
                <w:noProof/>
                <w:webHidden/>
              </w:rPr>
              <w:t>8</w:t>
            </w:r>
            <w:r>
              <w:rPr>
                <w:noProof/>
                <w:webHidden/>
              </w:rPr>
              <w:fldChar w:fldCharType="end"/>
            </w:r>
          </w:hyperlink>
        </w:p>
        <w:p w14:paraId="142A484C" w14:textId="4BA5786C"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56" w:history="1">
            <w:r w:rsidRPr="00D91C93">
              <w:rPr>
                <w:rStyle w:val="Lienhypertexte"/>
                <w:noProof/>
              </w:rPr>
              <w:t>3.5.</w:t>
            </w:r>
            <w:r>
              <w:rPr>
                <w:rFonts w:eastAsiaTheme="minorEastAsia" w:cstheme="minorBidi"/>
                <w:smallCaps w:val="0"/>
                <w:noProof/>
                <w:kern w:val="2"/>
                <w:sz w:val="24"/>
                <w:szCs w:val="24"/>
                <w:lang w:eastAsia="fr-FR"/>
                <w14:ligatures w14:val="standardContextual"/>
              </w:rPr>
              <w:tab/>
            </w:r>
            <w:r w:rsidRPr="00D91C93">
              <w:rPr>
                <w:rStyle w:val="Lienhypertexte"/>
                <w:noProof/>
              </w:rPr>
              <w:t>MODIFICATIONS DES APPLICATIONS METIER</w:t>
            </w:r>
            <w:r>
              <w:rPr>
                <w:noProof/>
                <w:webHidden/>
              </w:rPr>
              <w:tab/>
            </w:r>
            <w:r>
              <w:rPr>
                <w:noProof/>
                <w:webHidden/>
              </w:rPr>
              <w:fldChar w:fldCharType="begin"/>
            </w:r>
            <w:r>
              <w:rPr>
                <w:noProof/>
                <w:webHidden/>
              </w:rPr>
              <w:instrText xml:space="preserve"> PAGEREF _Toc168580256 \h </w:instrText>
            </w:r>
            <w:r>
              <w:rPr>
                <w:noProof/>
                <w:webHidden/>
              </w:rPr>
            </w:r>
            <w:r>
              <w:rPr>
                <w:noProof/>
                <w:webHidden/>
              </w:rPr>
              <w:fldChar w:fldCharType="separate"/>
            </w:r>
            <w:r w:rsidR="00025713">
              <w:rPr>
                <w:noProof/>
                <w:webHidden/>
              </w:rPr>
              <w:t>9</w:t>
            </w:r>
            <w:r>
              <w:rPr>
                <w:noProof/>
                <w:webHidden/>
              </w:rPr>
              <w:fldChar w:fldCharType="end"/>
            </w:r>
          </w:hyperlink>
        </w:p>
        <w:p w14:paraId="35244EF9" w14:textId="594A3506" w:rsidR="00CE6300" w:rsidRDefault="00CE6300">
          <w:pPr>
            <w:pStyle w:val="TM1"/>
            <w:tabs>
              <w:tab w:val="left" w:pos="440"/>
              <w:tab w:val="right" w:leader="dot" w:pos="6950"/>
            </w:tabs>
            <w:rPr>
              <w:rFonts w:eastAsiaTheme="minorEastAsia" w:cstheme="minorBidi"/>
              <w:b w:val="0"/>
              <w:bCs w:val="0"/>
              <w:caps w:val="0"/>
              <w:noProof/>
              <w:kern w:val="2"/>
              <w:sz w:val="24"/>
              <w:szCs w:val="24"/>
              <w:lang w:eastAsia="fr-FR"/>
              <w14:ligatures w14:val="standardContextual"/>
            </w:rPr>
          </w:pPr>
          <w:hyperlink w:anchor="_Toc168580257" w:history="1">
            <w:r w:rsidRPr="00D91C93">
              <w:rPr>
                <w:rStyle w:val="Lienhypertexte"/>
                <w:rFonts w:ascii="Arial" w:eastAsiaTheme="minorHAnsi" w:hAnsi="Arial" w:cs="Arial"/>
                <w:noProof/>
              </w:rPr>
              <w:t>4.</w:t>
            </w:r>
            <w:r>
              <w:rPr>
                <w:rFonts w:eastAsiaTheme="minorEastAsia" w:cstheme="minorBidi"/>
                <w:b w:val="0"/>
                <w:bCs w:val="0"/>
                <w:caps w:val="0"/>
                <w:noProof/>
                <w:kern w:val="2"/>
                <w:sz w:val="24"/>
                <w:szCs w:val="24"/>
                <w:lang w:eastAsia="fr-FR"/>
                <w14:ligatures w14:val="standardContextual"/>
              </w:rPr>
              <w:tab/>
            </w:r>
            <w:r w:rsidRPr="00D91C93">
              <w:rPr>
                <w:rStyle w:val="Lienhypertexte"/>
                <w:rFonts w:ascii="Arial" w:eastAsiaTheme="minorHAnsi" w:hAnsi="Arial" w:cs="Arial"/>
                <w:noProof/>
              </w:rPr>
              <w:t>INVENTAIRE DES APPLICATIONS METIER</w:t>
            </w:r>
            <w:r>
              <w:rPr>
                <w:noProof/>
                <w:webHidden/>
              </w:rPr>
              <w:tab/>
            </w:r>
            <w:r>
              <w:rPr>
                <w:noProof/>
                <w:webHidden/>
              </w:rPr>
              <w:fldChar w:fldCharType="begin"/>
            </w:r>
            <w:r>
              <w:rPr>
                <w:noProof/>
                <w:webHidden/>
              </w:rPr>
              <w:instrText xml:space="preserve"> PAGEREF _Toc168580257 \h </w:instrText>
            </w:r>
            <w:r>
              <w:rPr>
                <w:noProof/>
                <w:webHidden/>
              </w:rPr>
            </w:r>
            <w:r>
              <w:rPr>
                <w:noProof/>
                <w:webHidden/>
              </w:rPr>
              <w:fldChar w:fldCharType="separate"/>
            </w:r>
            <w:r w:rsidR="00025713">
              <w:rPr>
                <w:noProof/>
                <w:webHidden/>
              </w:rPr>
              <w:t>10</w:t>
            </w:r>
            <w:r>
              <w:rPr>
                <w:noProof/>
                <w:webHidden/>
              </w:rPr>
              <w:fldChar w:fldCharType="end"/>
            </w:r>
          </w:hyperlink>
        </w:p>
        <w:p w14:paraId="4CF6653F" w14:textId="69DCA3E2"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58" w:history="1">
            <w:r w:rsidRPr="00D91C93">
              <w:rPr>
                <w:rStyle w:val="Lienhypertexte"/>
                <w:noProof/>
              </w:rPr>
              <w:t>4.1.</w:t>
            </w:r>
            <w:r>
              <w:rPr>
                <w:rFonts w:eastAsiaTheme="minorEastAsia" w:cstheme="minorBidi"/>
                <w:smallCaps w:val="0"/>
                <w:noProof/>
                <w:kern w:val="2"/>
                <w:sz w:val="24"/>
                <w:szCs w:val="24"/>
                <w:lang w:eastAsia="fr-FR"/>
                <w14:ligatures w14:val="standardContextual"/>
              </w:rPr>
              <w:tab/>
            </w:r>
            <w:r w:rsidRPr="00D91C93">
              <w:rPr>
                <w:rStyle w:val="Lienhypertexte"/>
                <w:noProof/>
              </w:rPr>
              <w:t>APPLICATIONS AUTORISEES</w:t>
            </w:r>
            <w:r>
              <w:rPr>
                <w:noProof/>
                <w:webHidden/>
              </w:rPr>
              <w:tab/>
            </w:r>
            <w:r>
              <w:rPr>
                <w:noProof/>
                <w:webHidden/>
              </w:rPr>
              <w:fldChar w:fldCharType="begin"/>
            </w:r>
            <w:r>
              <w:rPr>
                <w:noProof/>
                <w:webHidden/>
              </w:rPr>
              <w:instrText xml:space="preserve"> PAGEREF _Toc168580258 \h </w:instrText>
            </w:r>
            <w:r>
              <w:rPr>
                <w:noProof/>
                <w:webHidden/>
              </w:rPr>
            </w:r>
            <w:r>
              <w:rPr>
                <w:noProof/>
                <w:webHidden/>
              </w:rPr>
              <w:fldChar w:fldCharType="separate"/>
            </w:r>
            <w:r w:rsidR="00025713">
              <w:rPr>
                <w:noProof/>
                <w:webHidden/>
              </w:rPr>
              <w:t>10</w:t>
            </w:r>
            <w:r>
              <w:rPr>
                <w:noProof/>
                <w:webHidden/>
              </w:rPr>
              <w:fldChar w:fldCharType="end"/>
            </w:r>
          </w:hyperlink>
        </w:p>
        <w:p w14:paraId="239703F8" w14:textId="0AEED954"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59" w:history="1">
            <w:r w:rsidRPr="00D91C93">
              <w:rPr>
                <w:rStyle w:val="Lienhypertexte"/>
                <w:noProof/>
                <w:lang w:val="en-GB"/>
              </w:rPr>
              <w:t>4.2.</w:t>
            </w:r>
            <w:r>
              <w:rPr>
                <w:rFonts w:eastAsiaTheme="minorEastAsia" w:cstheme="minorBidi"/>
                <w:smallCaps w:val="0"/>
                <w:noProof/>
                <w:kern w:val="2"/>
                <w:sz w:val="24"/>
                <w:szCs w:val="24"/>
                <w:lang w:eastAsia="fr-FR"/>
                <w14:ligatures w14:val="standardContextual"/>
              </w:rPr>
              <w:tab/>
            </w:r>
            <w:r w:rsidRPr="00D91C93">
              <w:rPr>
                <w:rStyle w:val="Lienhypertexte"/>
                <w:noProof/>
                <w:lang w:val="en-GB"/>
              </w:rPr>
              <w:t>FLYSMART WITH AIRBUS (SUR IPAD)</w:t>
            </w:r>
            <w:r>
              <w:rPr>
                <w:noProof/>
                <w:webHidden/>
              </w:rPr>
              <w:tab/>
            </w:r>
            <w:r>
              <w:rPr>
                <w:noProof/>
                <w:webHidden/>
              </w:rPr>
              <w:fldChar w:fldCharType="begin"/>
            </w:r>
            <w:r>
              <w:rPr>
                <w:noProof/>
                <w:webHidden/>
              </w:rPr>
              <w:instrText xml:space="preserve"> PAGEREF _Toc168580259 \h </w:instrText>
            </w:r>
            <w:r>
              <w:rPr>
                <w:noProof/>
                <w:webHidden/>
              </w:rPr>
            </w:r>
            <w:r>
              <w:rPr>
                <w:noProof/>
                <w:webHidden/>
              </w:rPr>
              <w:fldChar w:fldCharType="separate"/>
            </w:r>
            <w:r w:rsidR="00025713">
              <w:rPr>
                <w:noProof/>
                <w:webHidden/>
              </w:rPr>
              <w:t>12</w:t>
            </w:r>
            <w:r>
              <w:rPr>
                <w:noProof/>
                <w:webHidden/>
              </w:rPr>
              <w:fldChar w:fldCharType="end"/>
            </w:r>
          </w:hyperlink>
        </w:p>
        <w:p w14:paraId="73801203" w14:textId="079100F7"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60" w:history="1">
            <w:r w:rsidRPr="00D91C93">
              <w:rPr>
                <w:rStyle w:val="Lienhypertexte"/>
                <w:noProof/>
                <w:lang w:val="en-GB"/>
              </w:rPr>
              <w:t>4.3.</w:t>
            </w:r>
            <w:r>
              <w:rPr>
                <w:rFonts w:eastAsiaTheme="minorEastAsia" w:cstheme="minorBidi"/>
                <w:smallCaps w:val="0"/>
                <w:noProof/>
                <w:kern w:val="2"/>
                <w:sz w:val="24"/>
                <w:szCs w:val="24"/>
                <w:lang w:eastAsia="fr-FR"/>
                <w14:ligatures w14:val="standardContextual"/>
              </w:rPr>
              <w:tab/>
            </w:r>
            <w:r w:rsidRPr="00D91C93">
              <w:rPr>
                <w:rStyle w:val="Lienhypertexte"/>
                <w:noProof/>
                <w:lang w:val="en-GB"/>
              </w:rPr>
              <w:t>LIDO mPilot</w:t>
            </w:r>
            <w:r>
              <w:rPr>
                <w:noProof/>
                <w:webHidden/>
              </w:rPr>
              <w:tab/>
            </w:r>
            <w:r>
              <w:rPr>
                <w:noProof/>
                <w:webHidden/>
              </w:rPr>
              <w:fldChar w:fldCharType="begin"/>
            </w:r>
            <w:r>
              <w:rPr>
                <w:noProof/>
                <w:webHidden/>
              </w:rPr>
              <w:instrText xml:space="preserve"> PAGEREF _Toc168580260 \h </w:instrText>
            </w:r>
            <w:r>
              <w:rPr>
                <w:noProof/>
                <w:webHidden/>
              </w:rPr>
            </w:r>
            <w:r>
              <w:rPr>
                <w:noProof/>
                <w:webHidden/>
              </w:rPr>
              <w:fldChar w:fldCharType="separate"/>
            </w:r>
            <w:r w:rsidR="00025713">
              <w:rPr>
                <w:noProof/>
                <w:webHidden/>
              </w:rPr>
              <w:t>14</w:t>
            </w:r>
            <w:r>
              <w:rPr>
                <w:noProof/>
                <w:webHidden/>
              </w:rPr>
              <w:fldChar w:fldCharType="end"/>
            </w:r>
          </w:hyperlink>
        </w:p>
        <w:p w14:paraId="134003E4" w14:textId="5C3B3182"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61" w:history="1">
            <w:r w:rsidRPr="00D91C93">
              <w:rPr>
                <w:rStyle w:val="Lienhypertexte"/>
                <w:noProof/>
              </w:rPr>
              <w:t>4.4.</w:t>
            </w:r>
            <w:r>
              <w:rPr>
                <w:rFonts w:eastAsiaTheme="minorEastAsia" w:cstheme="minorBidi"/>
                <w:smallCaps w:val="0"/>
                <w:noProof/>
                <w:kern w:val="2"/>
                <w:sz w:val="24"/>
                <w:szCs w:val="24"/>
                <w:lang w:eastAsia="fr-FR"/>
                <w14:ligatures w14:val="standardContextual"/>
              </w:rPr>
              <w:tab/>
            </w:r>
            <w:r w:rsidRPr="00D91C93">
              <w:rPr>
                <w:rStyle w:val="Lienhypertexte"/>
                <w:noProof/>
              </w:rPr>
              <w:t>Mission +</w:t>
            </w:r>
            <w:r>
              <w:rPr>
                <w:noProof/>
                <w:webHidden/>
              </w:rPr>
              <w:tab/>
            </w:r>
            <w:r>
              <w:rPr>
                <w:noProof/>
                <w:webHidden/>
              </w:rPr>
              <w:fldChar w:fldCharType="begin"/>
            </w:r>
            <w:r>
              <w:rPr>
                <w:noProof/>
                <w:webHidden/>
              </w:rPr>
              <w:instrText xml:space="preserve"> PAGEREF _Toc168580261 \h </w:instrText>
            </w:r>
            <w:r>
              <w:rPr>
                <w:noProof/>
                <w:webHidden/>
              </w:rPr>
            </w:r>
            <w:r>
              <w:rPr>
                <w:noProof/>
                <w:webHidden/>
              </w:rPr>
              <w:fldChar w:fldCharType="separate"/>
            </w:r>
            <w:r w:rsidR="00025713">
              <w:rPr>
                <w:noProof/>
                <w:webHidden/>
              </w:rPr>
              <w:t>15</w:t>
            </w:r>
            <w:r>
              <w:rPr>
                <w:noProof/>
                <w:webHidden/>
              </w:rPr>
              <w:fldChar w:fldCharType="end"/>
            </w:r>
          </w:hyperlink>
        </w:p>
        <w:p w14:paraId="19E1EC9D" w14:textId="72F54B19"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62" w:history="1">
            <w:r w:rsidRPr="00D91C93">
              <w:rPr>
                <w:rStyle w:val="Lienhypertexte"/>
                <w:noProof/>
              </w:rPr>
              <w:t>4.5.</w:t>
            </w:r>
            <w:r>
              <w:rPr>
                <w:rFonts w:eastAsiaTheme="minorEastAsia" w:cstheme="minorBidi"/>
                <w:smallCaps w:val="0"/>
                <w:noProof/>
                <w:kern w:val="2"/>
                <w:sz w:val="24"/>
                <w:szCs w:val="24"/>
                <w:lang w:eastAsia="fr-FR"/>
                <w14:ligatures w14:val="standardContextual"/>
              </w:rPr>
              <w:tab/>
            </w:r>
            <w:r w:rsidRPr="00D91C93">
              <w:rPr>
                <w:rStyle w:val="Lienhypertexte"/>
                <w:noProof/>
              </w:rPr>
              <w:t>GOODREADER</w:t>
            </w:r>
            <w:r>
              <w:rPr>
                <w:noProof/>
                <w:webHidden/>
              </w:rPr>
              <w:tab/>
            </w:r>
            <w:r>
              <w:rPr>
                <w:noProof/>
                <w:webHidden/>
              </w:rPr>
              <w:fldChar w:fldCharType="begin"/>
            </w:r>
            <w:r>
              <w:rPr>
                <w:noProof/>
                <w:webHidden/>
              </w:rPr>
              <w:instrText xml:space="preserve"> PAGEREF _Toc168580262 \h </w:instrText>
            </w:r>
            <w:r>
              <w:rPr>
                <w:noProof/>
                <w:webHidden/>
              </w:rPr>
            </w:r>
            <w:r>
              <w:rPr>
                <w:noProof/>
                <w:webHidden/>
              </w:rPr>
              <w:fldChar w:fldCharType="separate"/>
            </w:r>
            <w:r w:rsidR="00025713">
              <w:rPr>
                <w:noProof/>
                <w:webHidden/>
              </w:rPr>
              <w:t>18</w:t>
            </w:r>
            <w:r>
              <w:rPr>
                <w:noProof/>
                <w:webHidden/>
              </w:rPr>
              <w:fldChar w:fldCharType="end"/>
            </w:r>
          </w:hyperlink>
        </w:p>
        <w:p w14:paraId="0B3F1203" w14:textId="3B75942A"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63" w:history="1">
            <w:r w:rsidRPr="00D91C93">
              <w:rPr>
                <w:rStyle w:val="Lienhypertexte"/>
                <w:noProof/>
              </w:rPr>
              <w:t>4.6.</w:t>
            </w:r>
            <w:r>
              <w:rPr>
                <w:rFonts w:eastAsiaTheme="minorEastAsia" w:cstheme="minorBidi"/>
                <w:smallCaps w:val="0"/>
                <w:noProof/>
                <w:kern w:val="2"/>
                <w:sz w:val="24"/>
                <w:szCs w:val="24"/>
                <w:lang w:eastAsia="fr-FR"/>
                <w14:ligatures w14:val="standardContextual"/>
              </w:rPr>
              <w:tab/>
            </w:r>
            <w:r w:rsidRPr="00D91C93">
              <w:rPr>
                <w:rStyle w:val="Lienhypertexte"/>
                <w:noProof/>
              </w:rPr>
              <w:t>eWAS</w:t>
            </w:r>
            <w:r>
              <w:rPr>
                <w:noProof/>
                <w:webHidden/>
              </w:rPr>
              <w:tab/>
            </w:r>
            <w:r>
              <w:rPr>
                <w:noProof/>
                <w:webHidden/>
              </w:rPr>
              <w:fldChar w:fldCharType="begin"/>
            </w:r>
            <w:r>
              <w:rPr>
                <w:noProof/>
                <w:webHidden/>
              </w:rPr>
              <w:instrText xml:space="preserve"> PAGEREF _Toc168580263 \h </w:instrText>
            </w:r>
            <w:r>
              <w:rPr>
                <w:noProof/>
                <w:webHidden/>
              </w:rPr>
            </w:r>
            <w:r>
              <w:rPr>
                <w:noProof/>
                <w:webHidden/>
              </w:rPr>
              <w:fldChar w:fldCharType="separate"/>
            </w:r>
            <w:r w:rsidR="00025713">
              <w:rPr>
                <w:noProof/>
                <w:webHidden/>
              </w:rPr>
              <w:t>24</w:t>
            </w:r>
            <w:r>
              <w:rPr>
                <w:noProof/>
                <w:webHidden/>
              </w:rPr>
              <w:fldChar w:fldCharType="end"/>
            </w:r>
          </w:hyperlink>
        </w:p>
        <w:p w14:paraId="0DA2C1CD" w14:textId="3265D243" w:rsidR="00CE6300" w:rsidRDefault="00CE6300">
          <w:pPr>
            <w:pStyle w:val="TM1"/>
            <w:tabs>
              <w:tab w:val="left" w:pos="440"/>
              <w:tab w:val="right" w:leader="dot" w:pos="6950"/>
            </w:tabs>
            <w:rPr>
              <w:rFonts w:eastAsiaTheme="minorEastAsia" w:cstheme="minorBidi"/>
              <w:b w:val="0"/>
              <w:bCs w:val="0"/>
              <w:caps w:val="0"/>
              <w:noProof/>
              <w:kern w:val="2"/>
              <w:sz w:val="24"/>
              <w:szCs w:val="24"/>
              <w:lang w:eastAsia="fr-FR"/>
              <w14:ligatures w14:val="standardContextual"/>
            </w:rPr>
          </w:pPr>
          <w:hyperlink w:anchor="_Toc168580264" w:history="1">
            <w:r w:rsidRPr="00D91C93">
              <w:rPr>
                <w:rStyle w:val="Lienhypertexte"/>
                <w:rFonts w:ascii="Arial" w:eastAsiaTheme="minorHAnsi" w:hAnsi="Arial" w:cs="Arial"/>
                <w:noProof/>
              </w:rPr>
              <w:t>5.</w:t>
            </w:r>
            <w:r>
              <w:rPr>
                <w:rFonts w:eastAsiaTheme="minorEastAsia" w:cstheme="minorBidi"/>
                <w:b w:val="0"/>
                <w:bCs w:val="0"/>
                <w:caps w:val="0"/>
                <w:noProof/>
                <w:kern w:val="2"/>
                <w:sz w:val="24"/>
                <w:szCs w:val="24"/>
                <w:lang w:eastAsia="fr-FR"/>
                <w14:ligatures w14:val="standardContextual"/>
              </w:rPr>
              <w:tab/>
            </w:r>
            <w:r w:rsidRPr="00D91C93">
              <w:rPr>
                <w:rStyle w:val="Lienhypertexte"/>
                <w:rFonts w:ascii="Arial" w:eastAsiaTheme="minorHAnsi" w:hAnsi="Arial" w:cs="Arial"/>
                <w:noProof/>
              </w:rPr>
              <w:t>SUIVI HARDWARE EFB</w:t>
            </w:r>
            <w:r>
              <w:rPr>
                <w:noProof/>
                <w:webHidden/>
              </w:rPr>
              <w:tab/>
            </w:r>
            <w:r>
              <w:rPr>
                <w:noProof/>
                <w:webHidden/>
              </w:rPr>
              <w:fldChar w:fldCharType="begin"/>
            </w:r>
            <w:r>
              <w:rPr>
                <w:noProof/>
                <w:webHidden/>
              </w:rPr>
              <w:instrText xml:space="preserve"> PAGEREF _Toc168580264 \h </w:instrText>
            </w:r>
            <w:r>
              <w:rPr>
                <w:noProof/>
                <w:webHidden/>
              </w:rPr>
            </w:r>
            <w:r>
              <w:rPr>
                <w:noProof/>
                <w:webHidden/>
              </w:rPr>
              <w:fldChar w:fldCharType="separate"/>
            </w:r>
            <w:r w:rsidR="00025713">
              <w:rPr>
                <w:noProof/>
                <w:webHidden/>
              </w:rPr>
              <w:t>26</w:t>
            </w:r>
            <w:r>
              <w:rPr>
                <w:noProof/>
                <w:webHidden/>
              </w:rPr>
              <w:fldChar w:fldCharType="end"/>
            </w:r>
          </w:hyperlink>
        </w:p>
        <w:p w14:paraId="37F19E9A" w14:textId="44B9C690"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65" w:history="1">
            <w:r w:rsidRPr="00D91C93">
              <w:rPr>
                <w:rStyle w:val="Lienhypertexte"/>
                <w:noProof/>
              </w:rPr>
              <w:t>5.1.</w:t>
            </w:r>
            <w:r>
              <w:rPr>
                <w:rFonts w:eastAsiaTheme="minorEastAsia" w:cstheme="minorBidi"/>
                <w:smallCaps w:val="0"/>
                <w:noProof/>
                <w:kern w:val="2"/>
                <w:sz w:val="24"/>
                <w:szCs w:val="24"/>
                <w:lang w:eastAsia="fr-FR"/>
                <w14:ligatures w14:val="standardContextual"/>
              </w:rPr>
              <w:tab/>
            </w:r>
            <w:r w:rsidRPr="00D91C93">
              <w:rPr>
                <w:rStyle w:val="Lienhypertexte"/>
                <w:noProof/>
              </w:rPr>
              <w:t>DÉTECTION &amp; ALERTE DE PANNE</w:t>
            </w:r>
            <w:r>
              <w:rPr>
                <w:noProof/>
                <w:webHidden/>
              </w:rPr>
              <w:tab/>
            </w:r>
            <w:r>
              <w:rPr>
                <w:noProof/>
                <w:webHidden/>
              </w:rPr>
              <w:fldChar w:fldCharType="begin"/>
            </w:r>
            <w:r>
              <w:rPr>
                <w:noProof/>
                <w:webHidden/>
              </w:rPr>
              <w:instrText xml:space="preserve"> PAGEREF _Toc168580265 \h </w:instrText>
            </w:r>
            <w:r>
              <w:rPr>
                <w:noProof/>
                <w:webHidden/>
              </w:rPr>
            </w:r>
            <w:r>
              <w:rPr>
                <w:noProof/>
                <w:webHidden/>
              </w:rPr>
              <w:fldChar w:fldCharType="separate"/>
            </w:r>
            <w:r w:rsidR="00025713">
              <w:rPr>
                <w:noProof/>
                <w:webHidden/>
              </w:rPr>
              <w:t>26</w:t>
            </w:r>
            <w:r>
              <w:rPr>
                <w:noProof/>
                <w:webHidden/>
              </w:rPr>
              <w:fldChar w:fldCharType="end"/>
            </w:r>
          </w:hyperlink>
        </w:p>
        <w:p w14:paraId="4B5E5E93" w14:textId="6AD62B9F"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66" w:history="1">
            <w:r w:rsidRPr="00D91C93">
              <w:rPr>
                <w:rStyle w:val="Lienhypertexte"/>
                <w:noProof/>
              </w:rPr>
              <w:t>5.2.</w:t>
            </w:r>
            <w:r>
              <w:rPr>
                <w:rFonts w:eastAsiaTheme="minorEastAsia" w:cstheme="minorBidi"/>
                <w:smallCaps w:val="0"/>
                <w:noProof/>
                <w:kern w:val="2"/>
                <w:sz w:val="24"/>
                <w:szCs w:val="24"/>
                <w:lang w:eastAsia="fr-FR"/>
                <w14:ligatures w14:val="standardContextual"/>
              </w:rPr>
              <w:tab/>
            </w:r>
            <w:r w:rsidRPr="00D91C93">
              <w:rPr>
                <w:rStyle w:val="Lienhypertexte"/>
                <w:noProof/>
              </w:rPr>
              <w:t>TRAITEMENT DE LA PANNE</w:t>
            </w:r>
            <w:r>
              <w:rPr>
                <w:noProof/>
                <w:webHidden/>
              </w:rPr>
              <w:tab/>
            </w:r>
            <w:r>
              <w:rPr>
                <w:noProof/>
                <w:webHidden/>
              </w:rPr>
              <w:fldChar w:fldCharType="begin"/>
            </w:r>
            <w:r>
              <w:rPr>
                <w:noProof/>
                <w:webHidden/>
              </w:rPr>
              <w:instrText xml:space="preserve"> PAGEREF _Toc168580266 \h </w:instrText>
            </w:r>
            <w:r>
              <w:rPr>
                <w:noProof/>
                <w:webHidden/>
              </w:rPr>
            </w:r>
            <w:r>
              <w:rPr>
                <w:noProof/>
                <w:webHidden/>
              </w:rPr>
              <w:fldChar w:fldCharType="separate"/>
            </w:r>
            <w:r w:rsidR="00025713">
              <w:rPr>
                <w:noProof/>
                <w:webHidden/>
              </w:rPr>
              <w:t>26</w:t>
            </w:r>
            <w:r>
              <w:rPr>
                <w:noProof/>
                <w:webHidden/>
              </w:rPr>
              <w:fldChar w:fldCharType="end"/>
            </w:r>
          </w:hyperlink>
        </w:p>
        <w:p w14:paraId="7E5F0511" w14:textId="00EE4062"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67" w:history="1">
            <w:r w:rsidRPr="00D91C93">
              <w:rPr>
                <w:rStyle w:val="Lienhypertexte"/>
                <w:noProof/>
              </w:rPr>
              <w:t>5.3.</w:t>
            </w:r>
            <w:r>
              <w:rPr>
                <w:rFonts w:eastAsiaTheme="minorEastAsia" w:cstheme="minorBidi"/>
                <w:smallCaps w:val="0"/>
                <w:noProof/>
                <w:kern w:val="2"/>
                <w:sz w:val="24"/>
                <w:szCs w:val="24"/>
                <w:lang w:eastAsia="fr-FR"/>
                <w14:ligatures w14:val="standardContextual"/>
              </w:rPr>
              <w:tab/>
            </w:r>
            <w:r w:rsidRPr="00D91C93">
              <w:rPr>
                <w:rStyle w:val="Lienhypertexte"/>
                <w:noProof/>
              </w:rPr>
              <w:t>NETTOYAGE ET ENTRETIEN DES EFB</w:t>
            </w:r>
            <w:r>
              <w:rPr>
                <w:noProof/>
                <w:webHidden/>
              </w:rPr>
              <w:tab/>
            </w:r>
            <w:r>
              <w:rPr>
                <w:noProof/>
                <w:webHidden/>
              </w:rPr>
              <w:fldChar w:fldCharType="begin"/>
            </w:r>
            <w:r>
              <w:rPr>
                <w:noProof/>
                <w:webHidden/>
              </w:rPr>
              <w:instrText xml:space="preserve"> PAGEREF _Toc168580267 \h </w:instrText>
            </w:r>
            <w:r>
              <w:rPr>
                <w:noProof/>
                <w:webHidden/>
              </w:rPr>
            </w:r>
            <w:r>
              <w:rPr>
                <w:noProof/>
                <w:webHidden/>
              </w:rPr>
              <w:fldChar w:fldCharType="separate"/>
            </w:r>
            <w:r w:rsidR="00025713">
              <w:rPr>
                <w:noProof/>
                <w:webHidden/>
              </w:rPr>
              <w:t>7</w:t>
            </w:r>
            <w:r>
              <w:rPr>
                <w:noProof/>
                <w:webHidden/>
              </w:rPr>
              <w:fldChar w:fldCharType="end"/>
            </w:r>
          </w:hyperlink>
        </w:p>
        <w:p w14:paraId="1E524AF3" w14:textId="67358EB8"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68" w:history="1">
            <w:r w:rsidRPr="00D91C93">
              <w:rPr>
                <w:rStyle w:val="Lienhypertexte"/>
                <w:noProof/>
              </w:rPr>
              <w:t>5.4.</w:t>
            </w:r>
            <w:r>
              <w:rPr>
                <w:rFonts w:eastAsiaTheme="minorEastAsia" w:cstheme="minorBidi"/>
                <w:smallCaps w:val="0"/>
                <w:noProof/>
                <w:kern w:val="2"/>
                <w:sz w:val="24"/>
                <w:szCs w:val="24"/>
                <w:lang w:eastAsia="fr-FR"/>
                <w14:ligatures w14:val="standardContextual"/>
              </w:rPr>
              <w:tab/>
            </w:r>
            <w:r w:rsidRPr="00D91C93">
              <w:rPr>
                <w:rStyle w:val="Lienhypertexte"/>
                <w:noProof/>
              </w:rPr>
              <w:t>PROBLÈME HARDWARE</w:t>
            </w:r>
            <w:r>
              <w:rPr>
                <w:noProof/>
                <w:webHidden/>
              </w:rPr>
              <w:tab/>
            </w:r>
            <w:r>
              <w:rPr>
                <w:noProof/>
                <w:webHidden/>
              </w:rPr>
              <w:fldChar w:fldCharType="begin"/>
            </w:r>
            <w:r>
              <w:rPr>
                <w:noProof/>
                <w:webHidden/>
              </w:rPr>
              <w:instrText xml:space="preserve"> PAGEREF _Toc168580268 \h </w:instrText>
            </w:r>
            <w:r>
              <w:rPr>
                <w:noProof/>
                <w:webHidden/>
              </w:rPr>
            </w:r>
            <w:r>
              <w:rPr>
                <w:noProof/>
                <w:webHidden/>
              </w:rPr>
              <w:fldChar w:fldCharType="separate"/>
            </w:r>
            <w:r w:rsidR="00025713">
              <w:rPr>
                <w:noProof/>
                <w:webHidden/>
              </w:rPr>
              <w:t>8</w:t>
            </w:r>
            <w:r>
              <w:rPr>
                <w:noProof/>
                <w:webHidden/>
              </w:rPr>
              <w:fldChar w:fldCharType="end"/>
            </w:r>
          </w:hyperlink>
        </w:p>
        <w:p w14:paraId="561203CC" w14:textId="7FB4EEBD" w:rsidR="00CE6300" w:rsidRDefault="00CE6300">
          <w:pPr>
            <w:pStyle w:val="TM2"/>
            <w:tabs>
              <w:tab w:val="left" w:pos="880"/>
              <w:tab w:val="right" w:leader="dot" w:pos="6950"/>
            </w:tabs>
            <w:rPr>
              <w:rFonts w:eastAsiaTheme="minorEastAsia" w:cstheme="minorBidi"/>
              <w:smallCaps w:val="0"/>
              <w:noProof/>
              <w:kern w:val="2"/>
              <w:sz w:val="24"/>
              <w:szCs w:val="24"/>
              <w:lang w:eastAsia="fr-FR"/>
              <w14:ligatures w14:val="standardContextual"/>
            </w:rPr>
          </w:pPr>
          <w:hyperlink w:anchor="_Toc168580269" w:history="1">
            <w:r w:rsidRPr="00D91C93">
              <w:rPr>
                <w:rStyle w:val="Lienhypertexte"/>
                <w:noProof/>
                <w:lang w:val="en-GB"/>
              </w:rPr>
              <w:t>5.5.</w:t>
            </w:r>
            <w:r>
              <w:rPr>
                <w:rFonts w:eastAsiaTheme="minorEastAsia" w:cstheme="minorBidi"/>
                <w:smallCaps w:val="0"/>
                <w:noProof/>
                <w:kern w:val="2"/>
                <w:sz w:val="24"/>
                <w:szCs w:val="24"/>
                <w:lang w:eastAsia="fr-FR"/>
                <w14:ligatures w14:val="standardContextual"/>
              </w:rPr>
              <w:tab/>
            </w:r>
            <w:r w:rsidRPr="00D91C93">
              <w:rPr>
                <w:rStyle w:val="Lienhypertexte"/>
                <w:noProof/>
                <w:lang w:val="en-GB"/>
              </w:rPr>
              <w:t>PROBLEME SOFTWARE</w:t>
            </w:r>
            <w:r>
              <w:rPr>
                <w:noProof/>
                <w:webHidden/>
              </w:rPr>
              <w:tab/>
            </w:r>
            <w:r>
              <w:rPr>
                <w:noProof/>
                <w:webHidden/>
              </w:rPr>
              <w:fldChar w:fldCharType="begin"/>
            </w:r>
            <w:r>
              <w:rPr>
                <w:noProof/>
                <w:webHidden/>
              </w:rPr>
              <w:instrText xml:space="preserve"> PAGEREF _Toc168580269 \h </w:instrText>
            </w:r>
            <w:r>
              <w:rPr>
                <w:noProof/>
                <w:webHidden/>
              </w:rPr>
            </w:r>
            <w:r>
              <w:rPr>
                <w:noProof/>
                <w:webHidden/>
              </w:rPr>
              <w:fldChar w:fldCharType="separate"/>
            </w:r>
            <w:r w:rsidR="00025713">
              <w:rPr>
                <w:noProof/>
                <w:webHidden/>
              </w:rPr>
              <w:t>8</w:t>
            </w:r>
            <w:r>
              <w:rPr>
                <w:noProof/>
                <w:webHidden/>
              </w:rPr>
              <w:fldChar w:fldCharType="end"/>
            </w:r>
          </w:hyperlink>
        </w:p>
        <w:p w14:paraId="0C2899CE" w14:textId="07D68461" w:rsidR="00CE6300" w:rsidRDefault="00CE6300">
          <w:pPr>
            <w:pStyle w:val="TM1"/>
            <w:tabs>
              <w:tab w:val="right" w:leader="dot" w:pos="6950"/>
            </w:tabs>
            <w:rPr>
              <w:rFonts w:eastAsiaTheme="minorEastAsia" w:cstheme="minorBidi"/>
              <w:b w:val="0"/>
              <w:bCs w:val="0"/>
              <w:caps w:val="0"/>
              <w:noProof/>
              <w:kern w:val="2"/>
              <w:sz w:val="24"/>
              <w:szCs w:val="24"/>
              <w:lang w:eastAsia="fr-FR"/>
              <w14:ligatures w14:val="standardContextual"/>
            </w:rPr>
          </w:pPr>
          <w:hyperlink w:anchor="_Toc168580270" w:history="1">
            <w:r w:rsidRPr="00D91C93">
              <w:rPr>
                <w:rStyle w:val="Lienhypertexte"/>
                <w:noProof/>
              </w:rPr>
              <w:t>ANN.1. FICHE</w:t>
            </w:r>
            <w:r w:rsidRPr="00D91C93">
              <w:rPr>
                <w:rStyle w:val="Lienhypertexte"/>
                <w:noProof/>
                <w:spacing w:val="-4"/>
              </w:rPr>
              <w:t xml:space="preserve"> </w:t>
            </w:r>
            <w:r w:rsidRPr="00D91C93">
              <w:rPr>
                <w:rStyle w:val="Lienhypertexte"/>
                <w:noProof/>
              </w:rPr>
              <w:t>DE</w:t>
            </w:r>
            <w:r w:rsidRPr="00D91C93">
              <w:rPr>
                <w:rStyle w:val="Lienhypertexte"/>
                <w:noProof/>
                <w:spacing w:val="-4"/>
              </w:rPr>
              <w:t xml:space="preserve"> </w:t>
            </w:r>
            <w:r w:rsidRPr="00D91C93">
              <w:rPr>
                <w:rStyle w:val="Lienhypertexte"/>
                <w:noProof/>
              </w:rPr>
              <w:t>SUIVI</w:t>
            </w:r>
            <w:r w:rsidRPr="00D91C93">
              <w:rPr>
                <w:rStyle w:val="Lienhypertexte"/>
                <w:noProof/>
                <w:spacing w:val="-4"/>
              </w:rPr>
              <w:t xml:space="preserve"> </w:t>
            </w:r>
            <w:r w:rsidRPr="00D91C93">
              <w:rPr>
                <w:rStyle w:val="Lienhypertexte"/>
                <w:noProof/>
              </w:rPr>
              <w:t>MISE</w:t>
            </w:r>
            <w:r w:rsidRPr="00D91C93">
              <w:rPr>
                <w:rStyle w:val="Lienhypertexte"/>
                <w:noProof/>
                <w:spacing w:val="-15"/>
              </w:rPr>
              <w:t xml:space="preserve"> </w:t>
            </w:r>
            <w:r w:rsidRPr="00D91C93">
              <w:rPr>
                <w:rStyle w:val="Lienhypertexte"/>
                <w:noProof/>
              </w:rPr>
              <w:t>A</w:t>
            </w:r>
            <w:r w:rsidRPr="00D91C93">
              <w:rPr>
                <w:rStyle w:val="Lienhypertexte"/>
                <w:noProof/>
                <w:spacing w:val="-15"/>
              </w:rPr>
              <w:t xml:space="preserve"> </w:t>
            </w:r>
            <w:r w:rsidRPr="00D91C93">
              <w:rPr>
                <w:rStyle w:val="Lienhypertexte"/>
                <w:noProof/>
              </w:rPr>
              <w:t>JOUR</w:t>
            </w:r>
            <w:r w:rsidRPr="00D91C93">
              <w:rPr>
                <w:rStyle w:val="Lienhypertexte"/>
                <w:noProof/>
                <w:spacing w:val="-4"/>
              </w:rPr>
              <w:t xml:space="preserve"> </w:t>
            </w:r>
            <w:r w:rsidRPr="00D91C93">
              <w:rPr>
                <w:rStyle w:val="Lienhypertexte"/>
                <w:noProof/>
                <w:spacing w:val="-5"/>
              </w:rPr>
              <w:t>EFB</w:t>
            </w:r>
            <w:r>
              <w:rPr>
                <w:noProof/>
                <w:webHidden/>
              </w:rPr>
              <w:tab/>
            </w:r>
            <w:r>
              <w:rPr>
                <w:noProof/>
                <w:webHidden/>
              </w:rPr>
              <w:fldChar w:fldCharType="begin"/>
            </w:r>
            <w:r>
              <w:rPr>
                <w:noProof/>
                <w:webHidden/>
              </w:rPr>
              <w:instrText xml:space="preserve"> PAGEREF _Toc168580270 \h </w:instrText>
            </w:r>
            <w:r>
              <w:rPr>
                <w:noProof/>
                <w:webHidden/>
              </w:rPr>
            </w:r>
            <w:r>
              <w:rPr>
                <w:noProof/>
                <w:webHidden/>
              </w:rPr>
              <w:fldChar w:fldCharType="separate"/>
            </w:r>
            <w:r w:rsidR="00025713">
              <w:rPr>
                <w:noProof/>
                <w:webHidden/>
              </w:rPr>
              <w:t>9</w:t>
            </w:r>
            <w:r>
              <w:rPr>
                <w:noProof/>
                <w:webHidden/>
              </w:rPr>
              <w:fldChar w:fldCharType="end"/>
            </w:r>
          </w:hyperlink>
        </w:p>
        <w:p w14:paraId="0CA12E82" w14:textId="00EDD8A2" w:rsidR="00CE6300" w:rsidRDefault="00CE6300">
          <w:pPr>
            <w:pStyle w:val="TM1"/>
            <w:tabs>
              <w:tab w:val="right" w:leader="dot" w:pos="6950"/>
            </w:tabs>
            <w:rPr>
              <w:rFonts w:eastAsiaTheme="minorEastAsia" w:cstheme="minorBidi"/>
              <w:b w:val="0"/>
              <w:bCs w:val="0"/>
              <w:caps w:val="0"/>
              <w:noProof/>
              <w:kern w:val="2"/>
              <w:sz w:val="24"/>
              <w:szCs w:val="24"/>
              <w:lang w:eastAsia="fr-FR"/>
              <w14:ligatures w14:val="standardContextual"/>
            </w:rPr>
          </w:pPr>
          <w:hyperlink w:anchor="_Toc168580271" w:history="1">
            <w:r w:rsidRPr="00D91C93">
              <w:rPr>
                <w:rStyle w:val="Lienhypertexte"/>
                <w:noProof/>
              </w:rPr>
              <w:t>ANN.2. CATALOGUE CORSAIR</w:t>
            </w:r>
            <w:r>
              <w:rPr>
                <w:noProof/>
                <w:webHidden/>
              </w:rPr>
              <w:tab/>
            </w:r>
            <w:r>
              <w:rPr>
                <w:noProof/>
                <w:webHidden/>
              </w:rPr>
              <w:fldChar w:fldCharType="begin"/>
            </w:r>
            <w:r>
              <w:rPr>
                <w:noProof/>
                <w:webHidden/>
              </w:rPr>
              <w:instrText xml:space="preserve"> PAGEREF _Toc168580271 \h </w:instrText>
            </w:r>
            <w:r>
              <w:rPr>
                <w:noProof/>
                <w:webHidden/>
              </w:rPr>
            </w:r>
            <w:r>
              <w:rPr>
                <w:noProof/>
                <w:webHidden/>
              </w:rPr>
              <w:fldChar w:fldCharType="separate"/>
            </w:r>
            <w:r w:rsidR="00025713">
              <w:rPr>
                <w:noProof/>
                <w:webHidden/>
              </w:rPr>
              <w:t>9</w:t>
            </w:r>
            <w:r>
              <w:rPr>
                <w:noProof/>
                <w:webHidden/>
              </w:rPr>
              <w:fldChar w:fldCharType="end"/>
            </w:r>
          </w:hyperlink>
        </w:p>
        <w:p w14:paraId="759746F1" w14:textId="1E81ED52" w:rsidR="00DD1E97" w:rsidRDefault="00DD1E97">
          <w:r>
            <w:rPr>
              <w:rFonts w:asciiTheme="minorHAnsi" w:hAnsiTheme="minorHAnsi" w:cstheme="minorHAnsi"/>
              <w:b/>
              <w:bCs/>
              <w:caps/>
              <w:sz w:val="20"/>
              <w:szCs w:val="20"/>
            </w:rPr>
            <w:fldChar w:fldCharType="end"/>
          </w:r>
        </w:p>
      </w:sdtContent>
    </w:sdt>
    <w:p w14:paraId="1406684B" w14:textId="77777777" w:rsidR="00DE7CE6" w:rsidRPr="00D7076F" w:rsidRDefault="00DE7CE6" w:rsidP="00631BF0">
      <w:pPr>
        <w:pStyle w:val="Corpsdetexte"/>
        <w:ind w:right="14"/>
        <w:jc w:val="both"/>
        <w:rPr>
          <w:rFonts w:asciiTheme="minorHAnsi" w:hAnsiTheme="minorHAnsi" w:cstheme="minorHAnsi"/>
        </w:rPr>
      </w:pPr>
    </w:p>
    <w:p w14:paraId="54DBD006" w14:textId="77777777" w:rsidR="00DE7CE6" w:rsidRPr="00D7076F" w:rsidRDefault="00DE7CE6" w:rsidP="00D7076F">
      <w:pPr>
        <w:pStyle w:val="Corpsdetexte"/>
        <w:ind w:left="284" w:right="14"/>
        <w:jc w:val="both"/>
        <w:rPr>
          <w:rFonts w:asciiTheme="minorHAnsi" w:hAnsiTheme="minorHAnsi" w:cstheme="minorHAnsi"/>
        </w:rPr>
      </w:pPr>
    </w:p>
    <w:p w14:paraId="0FC85AA9" w14:textId="77777777" w:rsidR="00DE7CE6" w:rsidRPr="00D7076F" w:rsidRDefault="00DE7CE6" w:rsidP="00D7076F">
      <w:pPr>
        <w:pStyle w:val="Corpsdetexte"/>
        <w:ind w:left="284" w:right="14"/>
        <w:jc w:val="both"/>
        <w:rPr>
          <w:rFonts w:asciiTheme="minorHAnsi" w:hAnsiTheme="minorHAnsi" w:cstheme="minorHAnsi"/>
        </w:rPr>
      </w:pPr>
    </w:p>
    <w:p w14:paraId="144ACF21" w14:textId="77777777" w:rsidR="00DE7CE6" w:rsidRPr="00D7076F" w:rsidRDefault="00DE7CE6" w:rsidP="00D7076F">
      <w:pPr>
        <w:pStyle w:val="Corpsdetexte"/>
        <w:ind w:left="284" w:right="14"/>
        <w:jc w:val="both"/>
        <w:rPr>
          <w:rFonts w:asciiTheme="minorHAnsi" w:hAnsiTheme="minorHAnsi" w:cstheme="minorHAnsi"/>
        </w:rPr>
      </w:pPr>
    </w:p>
    <w:p w14:paraId="14F8CE47" w14:textId="77777777" w:rsidR="00DE7CE6" w:rsidRPr="00D7076F" w:rsidRDefault="00DE7CE6" w:rsidP="00D7076F">
      <w:pPr>
        <w:pStyle w:val="Corpsdetexte"/>
        <w:ind w:left="284" w:right="14"/>
        <w:jc w:val="both"/>
        <w:rPr>
          <w:rFonts w:asciiTheme="minorHAnsi" w:hAnsiTheme="minorHAnsi" w:cstheme="minorHAnsi"/>
        </w:rPr>
      </w:pPr>
    </w:p>
    <w:p w14:paraId="280E307E" w14:textId="77777777" w:rsidR="00DE7CE6" w:rsidRPr="00D7076F" w:rsidRDefault="00DE7CE6" w:rsidP="00D7076F">
      <w:pPr>
        <w:pStyle w:val="Corpsdetexte"/>
        <w:ind w:left="284" w:right="14"/>
        <w:jc w:val="both"/>
        <w:rPr>
          <w:rFonts w:asciiTheme="minorHAnsi" w:hAnsiTheme="minorHAnsi" w:cstheme="minorHAnsi"/>
        </w:rPr>
      </w:pPr>
    </w:p>
    <w:p w14:paraId="43671C2D" w14:textId="77777777" w:rsidR="00DE7CE6" w:rsidRPr="00D7076F" w:rsidRDefault="00DE7CE6" w:rsidP="00D7076F">
      <w:pPr>
        <w:pStyle w:val="Corpsdetexte"/>
        <w:ind w:left="284" w:right="14"/>
        <w:jc w:val="both"/>
        <w:rPr>
          <w:rFonts w:asciiTheme="minorHAnsi" w:hAnsiTheme="minorHAnsi" w:cstheme="minorHAnsi"/>
        </w:rPr>
      </w:pPr>
    </w:p>
    <w:p w14:paraId="65B0D259" w14:textId="77777777" w:rsidR="00DE7CE6" w:rsidRPr="00D7076F" w:rsidRDefault="00DE7CE6" w:rsidP="00D7076F">
      <w:pPr>
        <w:pStyle w:val="Corpsdetexte"/>
        <w:ind w:left="284" w:right="14"/>
        <w:jc w:val="both"/>
        <w:rPr>
          <w:rFonts w:asciiTheme="minorHAnsi" w:hAnsiTheme="minorHAnsi" w:cstheme="minorHAnsi"/>
        </w:rPr>
      </w:pPr>
    </w:p>
    <w:p w14:paraId="4B827EAB" w14:textId="77777777" w:rsidR="00DE7CE6" w:rsidRPr="00D7076F" w:rsidRDefault="00DE7CE6" w:rsidP="00D7076F">
      <w:pPr>
        <w:pStyle w:val="Corpsdetexte"/>
        <w:ind w:left="284" w:right="14"/>
        <w:jc w:val="both"/>
        <w:rPr>
          <w:rFonts w:asciiTheme="minorHAnsi" w:hAnsiTheme="minorHAnsi" w:cstheme="minorHAnsi"/>
        </w:rPr>
      </w:pPr>
    </w:p>
    <w:p w14:paraId="684233E5" w14:textId="77777777" w:rsidR="00DE7CE6" w:rsidRPr="00D7076F" w:rsidRDefault="00DE7CE6" w:rsidP="00D7076F">
      <w:pPr>
        <w:pStyle w:val="Corpsdetexte"/>
        <w:ind w:left="284" w:right="14"/>
        <w:jc w:val="both"/>
        <w:rPr>
          <w:rFonts w:asciiTheme="minorHAnsi" w:hAnsiTheme="minorHAnsi" w:cstheme="minorHAnsi"/>
        </w:rPr>
      </w:pPr>
    </w:p>
    <w:p w14:paraId="4ECDC6DC" w14:textId="77777777" w:rsidR="00DE7CE6" w:rsidRPr="00D7076F" w:rsidRDefault="00DE7CE6" w:rsidP="00D7076F">
      <w:pPr>
        <w:pStyle w:val="Corpsdetexte"/>
        <w:ind w:left="284" w:right="14"/>
        <w:jc w:val="both"/>
        <w:rPr>
          <w:rFonts w:asciiTheme="minorHAnsi" w:hAnsiTheme="minorHAnsi" w:cstheme="minorHAnsi"/>
        </w:rPr>
      </w:pPr>
    </w:p>
    <w:p w14:paraId="4752CAA0" w14:textId="77777777" w:rsidR="00DE7CE6" w:rsidRPr="00D7076F" w:rsidRDefault="00DE7CE6" w:rsidP="00D7076F">
      <w:pPr>
        <w:pStyle w:val="Corpsdetexte"/>
        <w:ind w:left="284" w:right="14"/>
        <w:jc w:val="both"/>
        <w:rPr>
          <w:rFonts w:asciiTheme="minorHAnsi" w:hAnsiTheme="minorHAnsi" w:cstheme="minorHAnsi"/>
        </w:rPr>
      </w:pPr>
    </w:p>
    <w:p w14:paraId="4E343AC2" w14:textId="77777777" w:rsidR="00DE7CE6" w:rsidRPr="00D7076F" w:rsidRDefault="00DE7CE6" w:rsidP="00D7076F">
      <w:pPr>
        <w:pStyle w:val="Corpsdetexte"/>
        <w:ind w:left="284" w:right="14"/>
        <w:jc w:val="both"/>
        <w:rPr>
          <w:rFonts w:asciiTheme="minorHAnsi" w:hAnsiTheme="minorHAnsi" w:cstheme="minorHAnsi"/>
        </w:rPr>
      </w:pPr>
    </w:p>
    <w:p w14:paraId="44BF0E20" w14:textId="77777777" w:rsidR="00DE7CE6" w:rsidRPr="00D7076F" w:rsidRDefault="00DE7CE6" w:rsidP="00D7076F">
      <w:pPr>
        <w:pStyle w:val="Corpsdetexte"/>
        <w:ind w:left="284" w:right="14"/>
        <w:jc w:val="both"/>
        <w:rPr>
          <w:rFonts w:asciiTheme="minorHAnsi" w:hAnsiTheme="minorHAnsi" w:cstheme="minorHAnsi"/>
        </w:rPr>
      </w:pPr>
    </w:p>
    <w:p w14:paraId="5D480740" w14:textId="77777777" w:rsidR="00DE7CE6" w:rsidRPr="00D7076F" w:rsidRDefault="00DE7CE6" w:rsidP="00631BF0">
      <w:pPr>
        <w:pStyle w:val="Corpsdetexte"/>
        <w:ind w:right="14"/>
        <w:jc w:val="both"/>
        <w:rPr>
          <w:rFonts w:asciiTheme="minorHAnsi" w:hAnsiTheme="minorHAnsi" w:cstheme="minorHAnsi"/>
        </w:rPr>
      </w:pPr>
    </w:p>
    <w:p w14:paraId="2F4B0EBF" w14:textId="77777777" w:rsidR="00DE7CE6" w:rsidRPr="00D7076F" w:rsidRDefault="00DE7CE6" w:rsidP="00D7076F">
      <w:pPr>
        <w:pStyle w:val="Corpsdetexte"/>
        <w:ind w:left="284" w:right="14"/>
        <w:jc w:val="both"/>
        <w:rPr>
          <w:rFonts w:asciiTheme="minorHAnsi" w:hAnsiTheme="minorHAnsi" w:cstheme="minorHAnsi"/>
        </w:rPr>
      </w:pPr>
    </w:p>
    <w:p w14:paraId="10D0991A" w14:textId="348FA6D9" w:rsidR="00DE7CE6" w:rsidRPr="00D7076F" w:rsidRDefault="00DE7CE6" w:rsidP="00DD1E97">
      <w:pPr>
        <w:spacing w:line="242" w:lineRule="auto"/>
        <w:ind w:right="14"/>
        <w:rPr>
          <w:rFonts w:asciiTheme="minorHAnsi" w:hAnsiTheme="minorHAnsi" w:cstheme="minorHAnsi"/>
          <w:sz w:val="24"/>
        </w:rPr>
        <w:sectPr w:rsidR="00DE7CE6" w:rsidRPr="00D7076F" w:rsidSect="005D5565">
          <w:pgSz w:w="8400" w:h="11900"/>
          <w:pgMar w:top="720" w:right="720" w:bottom="720" w:left="720" w:header="0" w:footer="0" w:gutter="0"/>
          <w:cols w:space="720"/>
          <w:docGrid w:linePitch="299"/>
        </w:sectPr>
      </w:pPr>
    </w:p>
    <w:p w14:paraId="6E2D5166" w14:textId="64D557D2" w:rsidR="00DE7CE6" w:rsidRPr="00D7076F" w:rsidRDefault="00DE7CE6" w:rsidP="00631BF0">
      <w:pPr>
        <w:pStyle w:val="Corpsdetexte"/>
        <w:spacing w:before="2"/>
        <w:ind w:right="14"/>
        <w:jc w:val="both"/>
        <w:rPr>
          <w:rFonts w:asciiTheme="minorHAnsi" w:hAnsiTheme="minorHAnsi" w:cstheme="minorHAnsi"/>
          <w:sz w:val="12"/>
        </w:rPr>
      </w:pPr>
    </w:p>
    <w:p w14:paraId="08A6DD22" w14:textId="4B8096C6" w:rsidR="005D5565" w:rsidRPr="00284B2F" w:rsidRDefault="005D5565" w:rsidP="00977D44">
      <w:pPr>
        <w:pStyle w:val="Titre1"/>
        <w:numPr>
          <w:ilvl w:val="0"/>
          <w:numId w:val="11"/>
        </w:numPr>
        <w:rPr>
          <w:rFonts w:ascii="Arial" w:eastAsiaTheme="minorHAnsi" w:hAnsi="Arial" w:cs="Arial"/>
        </w:rPr>
      </w:pPr>
      <w:bookmarkStart w:id="34" w:name="1.1_Administration_générale_iPad_avion"/>
      <w:bookmarkStart w:id="35" w:name="1.1.1_Présentation"/>
      <w:bookmarkStart w:id="36" w:name="_Toc164785615"/>
      <w:bookmarkStart w:id="37" w:name="_Toc164785757"/>
      <w:bookmarkStart w:id="38" w:name="_Toc168580243"/>
      <w:bookmarkStart w:id="39" w:name="_Toc164764645"/>
      <w:bookmarkEnd w:id="34"/>
      <w:bookmarkEnd w:id="35"/>
      <w:r>
        <w:rPr>
          <w:rFonts w:ascii="Arial" w:eastAsiaTheme="minorHAnsi" w:hAnsi="Arial" w:cs="Arial"/>
        </w:rPr>
        <w:t>POLITIQUE D’UTILISATION DE L’EFB</w:t>
      </w:r>
      <w:bookmarkEnd w:id="36"/>
      <w:bookmarkEnd w:id="37"/>
      <w:bookmarkEnd w:id="38"/>
    </w:p>
    <w:p w14:paraId="5B98A71F" w14:textId="39909853" w:rsidR="00DE7CE6" w:rsidRPr="00284B2F" w:rsidRDefault="00E02E7B" w:rsidP="006F6016">
      <w:pPr>
        <w:pStyle w:val="Titre2"/>
      </w:pPr>
      <w:bookmarkStart w:id="40" w:name="_Toc164785616"/>
      <w:bookmarkStart w:id="41" w:name="_Toc164785758"/>
      <w:bookmarkStart w:id="42" w:name="_Toc168580244"/>
      <w:r w:rsidRPr="00284B2F">
        <w:t>PRÉSENTATION</w:t>
      </w:r>
      <w:bookmarkEnd w:id="39"/>
      <w:r w:rsidR="005D5565" w:rsidRPr="00284B2F">
        <w:t xml:space="preserve"> EFB</w:t>
      </w:r>
      <w:bookmarkEnd w:id="40"/>
      <w:bookmarkEnd w:id="41"/>
      <w:bookmarkEnd w:id="42"/>
    </w:p>
    <w:p w14:paraId="5713A025" w14:textId="6E11D919" w:rsidR="005D5565" w:rsidRDefault="00E02E7B" w:rsidP="005D5565">
      <w:pPr>
        <w:pStyle w:val="Corpsdetexte"/>
        <w:spacing w:before="93" w:line="249" w:lineRule="auto"/>
        <w:ind w:left="284" w:right="14"/>
        <w:jc w:val="both"/>
        <w:rPr>
          <w:rFonts w:asciiTheme="minorHAnsi" w:hAnsiTheme="minorHAnsi" w:cstheme="minorHAnsi"/>
        </w:rPr>
      </w:pPr>
      <w:r w:rsidRPr="00D7076F">
        <w:rPr>
          <w:rFonts w:asciiTheme="minorHAnsi" w:hAnsiTheme="minorHAnsi" w:cstheme="minorHAnsi"/>
        </w:rPr>
        <w:t>Corsair</w:t>
      </w:r>
      <w:r w:rsidRPr="005D5565">
        <w:rPr>
          <w:rFonts w:asciiTheme="minorHAnsi" w:hAnsiTheme="minorHAnsi" w:cstheme="minorHAnsi"/>
        </w:rPr>
        <w:t xml:space="preserve"> </w:t>
      </w:r>
      <w:r w:rsidRPr="00D7076F">
        <w:rPr>
          <w:rFonts w:asciiTheme="minorHAnsi" w:hAnsiTheme="minorHAnsi" w:cstheme="minorHAnsi"/>
        </w:rPr>
        <w:t>a</w:t>
      </w:r>
      <w:r w:rsidRPr="005D5565">
        <w:rPr>
          <w:rFonts w:asciiTheme="minorHAnsi" w:hAnsiTheme="minorHAnsi" w:cstheme="minorHAnsi"/>
        </w:rPr>
        <w:t xml:space="preserve"> </w:t>
      </w:r>
      <w:r w:rsidRPr="00D7076F">
        <w:rPr>
          <w:rFonts w:asciiTheme="minorHAnsi" w:hAnsiTheme="minorHAnsi" w:cstheme="minorHAnsi"/>
        </w:rPr>
        <w:t>choisi</w:t>
      </w:r>
      <w:r w:rsidRPr="005D5565">
        <w:rPr>
          <w:rFonts w:asciiTheme="minorHAnsi" w:hAnsiTheme="minorHAnsi" w:cstheme="minorHAnsi"/>
        </w:rPr>
        <w:t xml:space="preserve"> </w:t>
      </w:r>
      <w:r w:rsidRPr="00D7076F">
        <w:rPr>
          <w:rFonts w:asciiTheme="minorHAnsi" w:hAnsiTheme="minorHAnsi" w:cstheme="minorHAnsi"/>
        </w:rPr>
        <w:t>l’iPad</w:t>
      </w:r>
      <w:r w:rsidRPr="005D5565">
        <w:rPr>
          <w:rFonts w:asciiTheme="minorHAnsi" w:hAnsiTheme="minorHAnsi" w:cstheme="minorHAnsi"/>
        </w:rPr>
        <w:t xml:space="preserve"> </w:t>
      </w:r>
      <w:r w:rsidRPr="00D7076F">
        <w:rPr>
          <w:rFonts w:asciiTheme="minorHAnsi" w:hAnsiTheme="minorHAnsi" w:cstheme="minorHAnsi"/>
        </w:rPr>
        <w:t>Pro</w:t>
      </w:r>
      <w:r w:rsidRPr="005D5565">
        <w:rPr>
          <w:rFonts w:asciiTheme="minorHAnsi" w:hAnsiTheme="minorHAnsi" w:cstheme="minorHAnsi"/>
        </w:rPr>
        <w:t xml:space="preserve"> </w:t>
      </w:r>
      <w:r w:rsidRPr="00D7076F">
        <w:rPr>
          <w:rFonts w:asciiTheme="minorHAnsi" w:hAnsiTheme="minorHAnsi" w:cstheme="minorHAnsi"/>
        </w:rPr>
        <w:t>12.9’’</w:t>
      </w:r>
      <w:r w:rsidRPr="005D5565">
        <w:rPr>
          <w:rFonts w:asciiTheme="minorHAnsi" w:hAnsiTheme="minorHAnsi" w:cstheme="minorHAnsi"/>
        </w:rPr>
        <w:t xml:space="preserve"> </w:t>
      </w:r>
      <w:r w:rsidRPr="00D7076F">
        <w:rPr>
          <w:rFonts w:asciiTheme="minorHAnsi" w:hAnsiTheme="minorHAnsi" w:cstheme="minorHAnsi"/>
        </w:rPr>
        <w:t>comme</w:t>
      </w:r>
      <w:r w:rsidRPr="005D5565">
        <w:rPr>
          <w:rFonts w:asciiTheme="minorHAnsi" w:hAnsiTheme="minorHAnsi" w:cstheme="minorHAnsi"/>
        </w:rPr>
        <w:t xml:space="preserve"> </w:t>
      </w:r>
      <w:r w:rsidRPr="00D7076F">
        <w:rPr>
          <w:rFonts w:asciiTheme="minorHAnsi" w:hAnsiTheme="minorHAnsi" w:cstheme="minorHAnsi"/>
        </w:rPr>
        <w:t>système</w:t>
      </w:r>
      <w:r w:rsidRPr="005D5565">
        <w:rPr>
          <w:rFonts w:asciiTheme="minorHAnsi" w:hAnsiTheme="minorHAnsi" w:cstheme="minorHAnsi"/>
        </w:rPr>
        <w:t xml:space="preserve"> </w:t>
      </w:r>
      <w:r w:rsidRPr="00D7076F">
        <w:rPr>
          <w:rFonts w:asciiTheme="minorHAnsi" w:hAnsiTheme="minorHAnsi" w:cstheme="minorHAnsi"/>
        </w:rPr>
        <w:t>EFB</w:t>
      </w:r>
      <w:r w:rsidRPr="005D5565">
        <w:rPr>
          <w:rFonts w:asciiTheme="minorHAnsi" w:hAnsiTheme="minorHAnsi" w:cstheme="minorHAnsi"/>
        </w:rPr>
        <w:t xml:space="preserve"> principal.</w:t>
      </w:r>
    </w:p>
    <w:p w14:paraId="3AF8083F" w14:textId="1BDC541F" w:rsidR="00DE7CE6" w:rsidRPr="005D5565" w:rsidRDefault="005D5565" w:rsidP="005D5565">
      <w:pPr>
        <w:pStyle w:val="Corpsdetexte"/>
        <w:spacing w:before="93" w:line="249" w:lineRule="auto"/>
        <w:ind w:left="284" w:right="14"/>
        <w:jc w:val="both"/>
        <w:rPr>
          <w:rFonts w:asciiTheme="minorHAnsi" w:hAnsiTheme="minorHAnsi" w:cstheme="minorHAnsi"/>
        </w:rPr>
      </w:pPr>
      <w:r w:rsidRPr="005D5565">
        <w:rPr>
          <w:rFonts w:asciiTheme="minorHAnsi" w:hAnsiTheme="minorHAnsi" w:cstheme="minorHAnsi"/>
          <w:noProof/>
        </w:rPr>
        <w:drawing>
          <wp:anchor distT="0" distB="0" distL="114300" distR="114300" simplePos="0" relativeHeight="251646976" behindDoc="0" locked="0" layoutInCell="1" allowOverlap="1" wp14:anchorId="33C81964" wp14:editId="766302AC">
            <wp:simplePos x="0" y="0"/>
            <wp:positionH relativeFrom="column">
              <wp:posOffset>457200</wp:posOffset>
            </wp:positionH>
            <wp:positionV relativeFrom="paragraph">
              <wp:posOffset>1546748</wp:posOffset>
            </wp:positionV>
            <wp:extent cx="3465179" cy="2334410"/>
            <wp:effectExtent l="0" t="0" r="2540" b="8890"/>
            <wp:wrapTopAndBottom/>
            <wp:docPr id="61069743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8897" t="8248"/>
                    <a:stretch/>
                  </pic:blipFill>
                  <pic:spPr bwMode="auto">
                    <a:xfrm>
                      <a:off x="0" y="0"/>
                      <a:ext cx="3465179" cy="2334410"/>
                    </a:xfrm>
                    <a:prstGeom prst="rect">
                      <a:avLst/>
                    </a:prstGeom>
                    <a:noFill/>
                    <a:ln>
                      <a:noFill/>
                    </a:ln>
                    <a:extLst>
                      <a:ext uri="{53640926-AAD7-44D8-BBD7-CCE9431645EC}">
                        <a14:shadowObscured xmlns:a14="http://schemas.microsoft.com/office/drawing/2010/main"/>
                      </a:ext>
                    </a:extLst>
                  </pic:spPr>
                </pic:pic>
              </a:graphicData>
            </a:graphic>
          </wp:anchor>
        </w:drawing>
      </w:r>
      <w:r w:rsidRPr="00D7076F">
        <w:rPr>
          <w:rFonts w:asciiTheme="minorHAnsi" w:hAnsiTheme="minorHAnsi" w:cstheme="minorHAnsi"/>
          <w:noProof/>
        </w:rPr>
        <w:drawing>
          <wp:anchor distT="0" distB="0" distL="0" distR="0" simplePos="0" relativeHeight="251648000" behindDoc="0" locked="0" layoutInCell="1" allowOverlap="1" wp14:anchorId="22C2A2C1" wp14:editId="38EE8BD6">
            <wp:simplePos x="0" y="0"/>
            <wp:positionH relativeFrom="page">
              <wp:posOffset>1463040</wp:posOffset>
            </wp:positionH>
            <wp:positionV relativeFrom="paragraph">
              <wp:posOffset>492125</wp:posOffset>
            </wp:positionV>
            <wp:extent cx="2176145" cy="1083310"/>
            <wp:effectExtent l="0" t="0" r="0" b="2540"/>
            <wp:wrapTopAndBottom/>
            <wp:docPr id="1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jpeg"/>
                    <pic:cNvPicPr/>
                  </pic:nvPicPr>
                  <pic:blipFill>
                    <a:blip r:embed="rId17" cstate="print"/>
                    <a:stretch>
                      <a:fillRect/>
                    </a:stretch>
                  </pic:blipFill>
                  <pic:spPr>
                    <a:xfrm>
                      <a:off x="0" y="0"/>
                      <a:ext cx="2176145" cy="1083310"/>
                    </a:xfrm>
                    <a:prstGeom prst="rect">
                      <a:avLst/>
                    </a:prstGeom>
                  </pic:spPr>
                </pic:pic>
              </a:graphicData>
            </a:graphic>
            <wp14:sizeRelH relativeFrom="margin">
              <wp14:pctWidth>0</wp14:pctWidth>
            </wp14:sizeRelH>
            <wp14:sizeRelV relativeFrom="margin">
              <wp14:pctHeight>0</wp14:pctHeight>
            </wp14:sizeRelV>
          </wp:anchor>
        </w:drawing>
      </w:r>
      <w:r w:rsidR="00E02E7B" w:rsidRPr="00D7076F">
        <w:rPr>
          <w:rFonts w:asciiTheme="minorHAnsi" w:hAnsiTheme="minorHAnsi" w:cstheme="minorHAnsi"/>
        </w:rPr>
        <w:t>Il</w:t>
      </w:r>
      <w:r w:rsidR="00E02E7B" w:rsidRPr="005D5565">
        <w:rPr>
          <w:rFonts w:asciiTheme="minorHAnsi" w:hAnsiTheme="minorHAnsi" w:cstheme="minorHAnsi"/>
        </w:rPr>
        <w:t xml:space="preserve"> </w:t>
      </w:r>
      <w:r w:rsidR="00E02E7B" w:rsidRPr="00D7076F">
        <w:rPr>
          <w:rFonts w:asciiTheme="minorHAnsi" w:hAnsiTheme="minorHAnsi" w:cstheme="minorHAnsi"/>
        </w:rPr>
        <w:t>s’agit</w:t>
      </w:r>
      <w:r w:rsidR="00E02E7B" w:rsidRPr="005D5565">
        <w:rPr>
          <w:rFonts w:asciiTheme="minorHAnsi" w:hAnsiTheme="minorHAnsi" w:cstheme="minorHAnsi"/>
        </w:rPr>
        <w:t xml:space="preserve"> </w:t>
      </w:r>
      <w:r w:rsidR="00E02E7B" w:rsidRPr="00D7076F">
        <w:rPr>
          <w:rFonts w:asciiTheme="minorHAnsi" w:hAnsiTheme="minorHAnsi" w:cstheme="minorHAnsi"/>
        </w:rPr>
        <w:t>d’un</w:t>
      </w:r>
      <w:r w:rsidR="00E02E7B" w:rsidRPr="005D5565">
        <w:rPr>
          <w:rFonts w:asciiTheme="minorHAnsi" w:hAnsiTheme="minorHAnsi" w:cstheme="minorHAnsi"/>
        </w:rPr>
        <w:t xml:space="preserve"> </w:t>
      </w:r>
      <w:r w:rsidR="00E02E7B" w:rsidRPr="00D7076F">
        <w:rPr>
          <w:rFonts w:asciiTheme="minorHAnsi" w:hAnsiTheme="minorHAnsi" w:cstheme="minorHAnsi"/>
        </w:rPr>
        <w:t>EFB</w:t>
      </w:r>
      <w:r w:rsidR="00E02E7B" w:rsidRPr="005D5565">
        <w:rPr>
          <w:rFonts w:asciiTheme="minorHAnsi" w:hAnsiTheme="minorHAnsi" w:cstheme="minorHAnsi"/>
        </w:rPr>
        <w:t xml:space="preserve"> </w:t>
      </w:r>
      <w:r w:rsidR="00E02E7B" w:rsidRPr="00D7076F">
        <w:rPr>
          <w:rFonts w:asciiTheme="minorHAnsi" w:hAnsiTheme="minorHAnsi" w:cstheme="minorHAnsi"/>
        </w:rPr>
        <w:t>portable</w:t>
      </w:r>
      <w:r w:rsidR="00E02E7B" w:rsidRPr="005D5565">
        <w:rPr>
          <w:rFonts w:asciiTheme="minorHAnsi" w:hAnsiTheme="minorHAnsi" w:cstheme="minorHAnsi"/>
        </w:rPr>
        <w:t xml:space="preserve"> </w:t>
      </w:r>
      <w:r w:rsidR="00E02E7B" w:rsidRPr="00D7076F">
        <w:rPr>
          <w:rFonts w:asciiTheme="minorHAnsi" w:hAnsiTheme="minorHAnsi" w:cstheme="minorHAnsi"/>
        </w:rPr>
        <w:t>attaché</w:t>
      </w:r>
      <w:r w:rsidR="00E02E7B" w:rsidRPr="005D5565">
        <w:rPr>
          <w:rFonts w:asciiTheme="minorHAnsi" w:hAnsiTheme="minorHAnsi" w:cstheme="minorHAnsi"/>
        </w:rPr>
        <w:t xml:space="preserve"> </w:t>
      </w:r>
      <w:r w:rsidR="00E02E7B" w:rsidRPr="00D7076F">
        <w:rPr>
          <w:rFonts w:asciiTheme="minorHAnsi" w:hAnsiTheme="minorHAnsi" w:cstheme="minorHAnsi"/>
        </w:rPr>
        <w:t>à</w:t>
      </w:r>
      <w:r w:rsidR="00E02E7B" w:rsidRPr="005D5565">
        <w:rPr>
          <w:rFonts w:asciiTheme="minorHAnsi" w:hAnsiTheme="minorHAnsi" w:cstheme="minorHAnsi"/>
        </w:rPr>
        <w:t xml:space="preserve"> </w:t>
      </w:r>
      <w:r w:rsidR="00E02E7B" w:rsidRPr="00D7076F">
        <w:rPr>
          <w:rFonts w:asciiTheme="minorHAnsi" w:hAnsiTheme="minorHAnsi" w:cstheme="minorHAnsi"/>
        </w:rPr>
        <w:t>l’aéronef</w:t>
      </w:r>
      <w:r w:rsidR="00E02E7B" w:rsidRPr="005D5565">
        <w:rPr>
          <w:rFonts w:asciiTheme="minorHAnsi" w:hAnsiTheme="minorHAnsi" w:cstheme="minorHAnsi"/>
        </w:rPr>
        <w:t xml:space="preserve"> </w:t>
      </w:r>
      <w:r w:rsidR="00E02E7B" w:rsidRPr="00D7076F">
        <w:rPr>
          <w:rFonts w:asciiTheme="minorHAnsi" w:hAnsiTheme="minorHAnsi" w:cstheme="minorHAnsi"/>
        </w:rPr>
        <w:t>(un</w:t>
      </w:r>
      <w:r w:rsidR="00E02E7B" w:rsidRPr="005D5565">
        <w:rPr>
          <w:rFonts w:asciiTheme="minorHAnsi" w:hAnsiTheme="minorHAnsi" w:cstheme="minorHAnsi"/>
        </w:rPr>
        <w:t xml:space="preserve"> </w:t>
      </w:r>
      <w:r w:rsidR="00E02E7B" w:rsidRPr="00D7076F">
        <w:rPr>
          <w:rFonts w:asciiTheme="minorHAnsi" w:hAnsiTheme="minorHAnsi" w:cstheme="minorHAnsi"/>
        </w:rPr>
        <w:t>EFB</w:t>
      </w:r>
      <w:r w:rsidR="00E02E7B" w:rsidRPr="005D5565">
        <w:rPr>
          <w:rFonts w:asciiTheme="minorHAnsi" w:hAnsiTheme="minorHAnsi" w:cstheme="minorHAnsi"/>
        </w:rPr>
        <w:t xml:space="preserve"> </w:t>
      </w:r>
      <w:r w:rsidR="00E02E7B" w:rsidRPr="00D7076F">
        <w:rPr>
          <w:rFonts w:asciiTheme="minorHAnsi" w:hAnsiTheme="minorHAnsi" w:cstheme="minorHAnsi"/>
        </w:rPr>
        <w:t>côté</w:t>
      </w:r>
      <w:r w:rsidR="00E02E7B" w:rsidRPr="005D5565">
        <w:rPr>
          <w:rFonts w:asciiTheme="minorHAnsi" w:hAnsiTheme="minorHAnsi" w:cstheme="minorHAnsi"/>
        </w:rPr>
        <w:t xml:space="preserve"> </w:t>
      </w:r>
      <w:r w:rsidR="00E02E7B" w:rsidRPr="00D7076F">
        <w:rPr>
          <w:rFonts w:asciiTheme="minorHAnsi" w:hAnsiTheme="minorHAnsi" w:cstheme="minorHAnsi"/>
        </w:rPr>
        <w:t>CDB</w:t>
      </w:r>
      <w:r w:rsidR="00E02E7B" w:rsidRPr="005D5565">
        <w:rPr>
          <w:rFonts w:asciiTheme="minorHAnsi" w:hAnsiTheme="minorHAnsi" w:cstheme="minorHAnsi"/>
        </w:rPr>
        <w:t xml:space="preserve"> </w:t>
      </w:r>
      <w:r w:rsidR="00E02E7B" w:rsidRPr="00D7076F">
        <w:rPr>
          <w:rFonts w:asciiTheme="minorHAnsi" w:hAnsiTheme="minorHAnsi" w:cstheme="minorHAnsi"/>
        </w:rPr>
        <w:t>et</w:t>
      </w:r>
      <w:r w:rsidR="00E02E7B" w:rsidRPr="005D5565">
        <w:rPr>
          <w:rFonts w:asciiTheme="minorHAnsi" w:hAnsiTheme="minorHAnsi" w:cstheme="minorHAnsi"/>
        </w:rPr>
        <w:t xml:space="preserve"> </w:t>
      </w:r>
      <w:r w:rsidR="00E02E7B" w:rsidRPr="00D7076F">
        <w:rPr>
          <w:rFonts w:asciiTheme="minorHAnsi" w:hAnsiTheme="minorHAnsi" w:cstheme="minorHAnsi"/>
        </w:rPr>
        <w:t>un</w:t>
      </w:r>
      <w:r w:rsidR="00E02E7B" w:rsidRPr="005D5565">
        <w:rPr>
          <w:rFonts w:asciiTheme="minorHAnsi" w:hAnsiTheme="minorHAnsi" w:cstheme="minorHAnsi"/>
        </w:rPr>
        <w:t xml:space="preserve"> </w:t>
      </w:r>
      <w:r w:rsidR="00E02E7B" w:rsidRPr="00D7076F">
        <w:rPr>
          <w:rFonts w:asciiTheme="minorHAnsi" w:hAnsiTheme="minorHAnsi" w:cstheme="minorHAnsi"/>
        </w:rPr>
        <w:t>autre</w:t>
      </w:r>
      <w:r w:rsidR="00E02E7B" w:rsidRPr="005D5565">
        <w:rPr>
          <w:rFonts w:asciiTheme="minorHAnsi" w:hAnsiTheme="minorHAnsi" w:cstheme="minorHAnsi"/>
        </w:rPr>
        <w:t xml:space="preserve"> </w:t>
      </w:r>
      <w:r w:rsidR="00E02E7B" w:rsidRPr="00D7076F">
        <w:rPr>
          <w:rFonts w:asciiTheme="minorHAnsi" w:hAnsiTheme="minorHAnsi" w:cstheme="minorHAnsi"/>
        </w:rPr>
        <w:t xml:space="preserve">côté </w:t>
      </w:r>
      <w:r w:rsidR="00E02E7B" w:rsidRPr="005D5565">
        <w:rPr>
          <w:rFonts w:asciiTheme="minorHAnsi" w:hAnsiTheme="minorHAnsi" w:cstheme="minorHAnsi"/>
        </w:rPr>
        <w:t>OPL).</w:t>
      </w:r>
    </w:p>
    <w:p w14:paraId="24231866" w14:textId="1292DF6A" w:rsidR="00DE7CE6" w:rsidRPr="00D7076F" w:rsidRDefault="00E02E7B" w:rsidP="005D5565">
      <w:pPr>
        <w:pStyle w:val="Corpsdetexte"/>
        <w:spacing w:before="93" w:line="249" w:lineRule="auto"/>
        <w:ind w:left="284" w:right="14"/>
        <w:jc w:val="both"/>
        <w:rPr>
          <w:rFonts w:asciiTheme="minorHAnsi" w:hAnsiTheme="minorHAnsi" w:cstheme="minorHAnsi"/>
        </w:rPr>
      </w:pPr>
      <w:r w:rsidRPr="00D7076F">
        <w:rPr>
          <w:rFonts w:asciiTheme="minorHAnsi" w:hAnsiTheme="minorHAnsi" w:cstheme="minorHAnsi"/>
        </w:rPr>
        <w:t>Selon</w:t>
      </w:r>
      <w:r w:rsidRPr="005D5565">
        <w:rPr>
          <w:rFonts w:asciiTheme="minorHAnsi" w:hAnsiTheme="minorHAnsi" w:cstheme="minorHAnsi"/>
        </w:rPr>
        <w:t xml:space="preserve"> </w:t>
      </w:r>
      <w:r w:rsidRPr="00D7076F">
        <w:rPr>
          <w:rFonts w:asciiTheme="minorHAnsi" w:hAnsiTheme="minorHAnsi" w:cstheme="minorHAnsi"/>
        </w:rPr>
        <w:t>les</w:t>
      </w:r>
      <w:r w:rsidRPr="005D5565">
        <w:rPr>
          <w:rFonts w:asciiTheme="minorHAnsi" w:hAnsiTheme="minorHAnsi" w:cstheme="minorHAnsi"/>
        </w:rPr>
        <w:t xml:space="preserve"> </w:t>
      </w:r>
      <w:r w:rsidRPr="00D7076F">
        <w:rPr>
          <w:rFonts w:asciiTheme="minorHAnsi" w:hAnsiTheme="minorHAnsi" w:cstheme="minorHAnsi"/>
        </w:rPr>
        <w:t>générations,</w:t>
      </w:r>
      <w:r w:rsidRPr="005D5565">
        <w:rPr>
          <w:rFonts w:asciiTheme="minorHAnsi" w:hAnsiTheme="minorHAnsi" w:cstheme="minorHAnsi"/>
        </w:rPr>
        <w:t xml:space="preserve"> </w:t>
      </w:r>
      <w:r w:rsidRPr="00D7076F">
        <w:rPr>
          <w:rFonts w:asciiTheme="minorHAnsi" w:hAnsiTheme="minorHAnsi" w:cstheme="minorHAnsi"/>
        </w:rPr>
        <w:t>ses</w:t>
      </w:r>
      <w:r w:rsidRPr="005D5565">
        <w:rPr>
          <w:rFonts w:asciiTheme="minorHAnsi" w:hAnsiTheme="minorHAnsi" w:cstheme="minorHAnsi"/>
        </w:rPr>
        <w:t xml:space="preserve"> </w:t>
      </w:r>
      <w:r w:rsidRPr="00D7076F">
        <w:rPr>
          <w:rFonts w:asciiTheme="minorHAnsi" w:hAnsiTheme="minorHAnsi" w:cstheme="minorHAnsi"/>
        </w:rPr>
        <w:t>caractéristiques</w:t>
      </w:r>
      <w:r w:rsidRPr="005D5565">
        <w:rPr>
          <w:rFonts w:asciiTheme="minorHAnsi" w:hAnsiTheme="minorHAnsi" w:cstheme="minorHAnsi"/>
        </w:rPr>
        <w:t xml:space="preserve"> </w:t>
      </w:r>
      <w:r w:rsidRPr="00D7076F">
        <w:rPr>
          <w:rFonts w:asciiTheme="minorHAnsi" w:hAnsiTheme="minorHAnsi" w:cstheme="minorHAnsi"/>
        </w:rPr>
        <w:t>sont</w:t>
      </w:r>
      <w:r w:rsidRPr="005D5565">
        <w:rPr>
          <w:rFonts w:asciiTheme="minorHAnsi" w:hAnsiTheme="minorHAnsi" w:cstheme="minorHAnsi"/>
        </w:rPr>
        <w:t xml:space="preserve"> </w:t>
      </w:r>
      <w:r w:rsidRPr="00D7076F">
        <w:rPr>
          <w:rFonts w:asciiTheme="minorHAnsi" w:hAnsiTheme="minorHAnsi" w:cstheme="minorHAnsi"/>
        </w:rPr>
        <w:t>les</w:t>
      </w:r>
      <w:r w:rsidRPr="005D5565">
        <w:rPr>
          <w:rFonts w:asciiTheme="minorHAnsi" w:hAnsiTheme="minorHAnsi" w:cstheme="minorHAnsi"/>
        </w:rPr>
        <w:t xml:space="preserve"> suivantes</w:t>
      </w:r>
      <w:r w:rsidR="005D5565">
        <w:rPr>
          <w:rFonts w:asciiTheme="minorHAnsi" w:hAnsiTheme="minorHAnsi" w:cstheme="minorHAnsi"/>
        </w:rPr>
        <w:t xml:space="preserve"> </w:t>
      </w:r>
      <w:r w:rsidRPr="005D5565">
        <w:rPr>
          <w:rFonts w:asciiTheme="minorHAnsi" w:hAnsiTheme="minorHAnsi" w:cstheme="minorHAnsi"/>
        </w:rPr>
        <w:t>:</w:t>
      </w:r>
    </w:p>
    <w:p w14:paraId="716BCC81" w14:textId="77777777" w:rsidR="00DE7CE6" w:rsidRPr="00D7076F" w:rsidRDefault="00E02E7B" w:rsidP="00977D44">
      <w:pPr>
        <w:pStyle w:val="Corpsdetexte"/>
        <w:numPr>
          <w:ilvl w:val="0"/>
          <w:numId w:val="13"/>
        </w:numPr>
        <w:spacing w:before="93" w:line="249" w:lineRule="auto"/>
        <w:ind w:right="14"/>
        <w:jc w:val="both"/>
        <w:rPr>
          <w:rFonts w:asciiTheme="minorHAnsi" w:hAnsiTheme="minorHAnsi" w:cstheme="minorHAnsi"/>
        </w:rPr>
      </w:pPr>
      <w:r w:rsidRPr="00D7076F">
        <w:rPr>
          <w:rFonts w:asciiTheme="minorHAnsi" w:hAnsiTheme="minorHAnsi" w:cstheme="minorHAnsi"/>
        </w:rPr>
        <w:t>631</w:t>
      </w:r>
      <w:r w:rsidRPr="005D5565">
        <w:rPr>
          <w:rFonts w:asciiTheme="minorHAnsi" w:hAnsiTheme="minorHAnsi" w:cstheme="minorHAnsi"/>
        </w:rPr>
        <w:t xml:space="preserve"> </w:t>
      </w:r>
      <w:r w:rsidRPr="00D7076F">
        <w:rPr>
          <w:rFonts w:asciiTheme="minorHAnsi" w:hAnsiTheme="minorHAnsi" w:cstheme="minorHAnsi"/>
        </w:rPr>
        <w:t>ou</w:t>
      </w:r>
      <w:r w:rsidRPr="005D5565">
        <w:rPr>
          <w:rFonts w:asciiTheme="minorHAnsi" w:hAnsiTheme="minorHAnsi" w:cstheme="minorHAnsi"/>
        </w:rPr>
        <w:t xml:space="preserve"> </w:t>
      </w:r>
      <w:r w:rsidRPr="00D7076F">
        <w:rPr>
          <w:rFonts w:asciiTheme="minorHAnsi" w:hAnsiTheme="minorHAnsi" w:cstheme="minorHAnsi"/>
        </w:rPr>
        <w:t>641</w:t>
      </w:r>
      <w:r w:rsidRPr="005D5565">
        <w:rPr>
          <w:rFonts w:asciiTheme="minorHAnsi" w:hAnsiTheme="minorHAnsi" w:cstheme="minorHAnsi"/>
        </w:rPr>
        <w:t xml:space="preserve"> g</w:t>
      </w:r>
    </w:p>
    <w:p w14:paraId="4F916DB1" w14:textId="77777777" w:rsidR="00DE7CE6" w:rsidRPr="00D7076F" w:rsidRDefault="00E02E7B" w:rsidP="00977D44">
      <w:pPr>
        <w:pStyle w:val="Corpsdetexte"/>
        <w:numPr>
          <w:ilvl w:val="0"/>
          <w:numId w:val="13"/>
        </w:numPr>
        <w:spacing w:before="93" w:line="249" w:lineRule="auto"/>
        <w:ind w:right="14"/>
        <w:jc w:val="both"/>
        <w:rPr>
          <w:rFonts w:asciiTheme="minorHAnsi" w:hAnsiTheme="minorHAnsi" w:cstheme="minorHAnsi"/>
        </w:rPr>
      </w:pPr>
      <w:r w:rsidRPr="00D7076F">
        <w:rPr>
          <w:rFonts w:asciiTheme="minorHAnsi" w:hAnsiTheme="minorHAnsi" w:cstheme="minorHAnsi"/>
        </w:rPr>
        <w:t>Ecran</w:t>
      </w:r>
      <w:r w:rsidRPr="005D5565">
        <w:rPr>
          <w:rFonts w:asciiTheme="minorHAnsi" w:hAnsiTheme="minorHAnsi" w:cstheme="minorHAnsi"/>
        </w:rPr>
        <w:t xml:space="preserve"> tactile</w:t>
      </w:r>
    </w:p>
    <w:p w14:paraId="192A10D2" w14:textId="77777777" w:rsidR="00DE7CE6" w:rsidRPr="00C00738" w:rsidRDefault="00E02E7B" w:rsidP="00977D44">
      <w:pPr>
        <w:pStyle w:val="Corpsdetexte"/>
        <w:numPr>
          <w:ilvl w:val="0"/>
          <w:numId w:val="13"/>
        </w:numPr>
        <w:spacing w:before="93" w:line="249" w:lineRule="auto"/>
        <w:ind w:right="14"/>
        <w:jc w:val="both"/>
        <w:rPr>
          <w:rFonts w:asciiTheme="minorHAnsi" w:hAnsiTheme="minorHAnsi" w:cstheme="minorHAnsi"/>
          <w:lang w:val="en-GB"/>
        </w:rPr>
      </w:pPr>
      <w:r w:rsidRPr="00C00738">
        <w:rPr>
          <w:rFonts w:asciiTheme="minorHAnsi" w:hAnsiTheme="minorHAnsi" w:cstheme="minorHAnsi"/>
          <w:lang w:val="en-GB"/>
        </w:rPr>
        <w:t>Puce A12X ou A12Z Bionic avec architecture 64 bits</w:t>
      </w:r>
    </w:p>
    <w:p w14:paraId="7DD402E1" w14:textId="77777777" w:rsidR="00DE7CE6" w:rsidRPr="00D7076F" w:rsidRDefault="00E02E7B" w:rsidP="00977D44">
      <w:pPr>
        <w:pStyle w:val="Corpsdetexte"/>
        <w:numPr>
          <w:ilvl w:val="0"/>
          <w:numId w:val="13"/>
        </w:numPr>
        <w:spacing w:before="93" w:line="249" w:lineRule="auto"/>
        <w:ind w:right="14"/>
        <w:jc w:val="both"/>
        <w:rPr>
          <w:rFonts w:asciiTheme="minorHAnsi" w:hAnsiTheme="minorHAnsi" w:cstheme="minorHAnsi"/>
        </w:rPr>
      </w:pPr>
      <w:r w:rsidRPr="00D7076F">
        <w:rPr>
          <w:rFonts w:asciiTheme="minorHAnsi" w:hAnsiTheme="minorHAnsi" w:cstheme="minorHAnsi"/>
        </w:rPr>
        <w:t>64</w:t>
      </w:r>
      <w:r w:rsidRPr="005D5565">
        <w:rPr>
          <w:rFonts w:asciiTheme="minorHAnsi" w:hAnsiTheme="minorHAnsi" w:cstheme="minorHAnsi"/>
        </w:rPr>
        <w:t xml:space="preserve"> </w:t>
      </w:r>
      <w:r w:rsidRPr="00D7076F">
        <w:rPr>
          <w:rFonts w:asciiTheme="minorHAnsi" w:hAnsiTheme="minorHAnsi" w:cstheme="minorHAnsi"/>
        </w:rPr>
        <w:t>ou</w:t>
      </w:r>
      <w:r w:rsidRPr="005D5565">
        <w:rPr>
          <w:rFonts w:asciiTheme="minorHAnsi" w:hAnsiTheme="minorHAnsi" w:cstheme="minorHAnsi"/>
        </w:rPr>
        <w:t xml:space="preserve"> </w:t>
      </w:r>
      <w:r w:rsidRPr="00D7076F">
        <w:rPr>
          <w:rFonts w:asciiTheme="minorHAnsi" w:hAnsiTheme="minorHAnsi" w:cstheme="minorHAnsi"/>
        </w:rPr>
        <w:t>128</w:t>
      </w:r>
      <w:r w:rsidRPr="005D5565">
        <w:rPr>
          <w:rFonts w:asciiTheme="minorHAnsi" w:hAnsiTheme="minorHAnsi" w:cstheme="minorHAnsi"/>
        </w:rPr>
        <w:t xml:space="preserve"> </w:t>
      </w:r>
      <w:r w:rsidRPr="00D7076F">
        <w:rPr>
          <w:rFonts w:asciiTheme="minorHAnsi" w:hAnsiTheme="minorHAnsi" w:cstheme="minorHAnsi"/>
        </w:rPr>
        <w:t>Go</w:t>
      </w:r>
      <w:r w:rsidRPr="005D5565">
        <w:rPr>
          <w:rFonts w:asciiTheme="minorHAnsi" w:hAnsiTheme="minorHAnsi" w:cstheme="minorHAnsi"/>
        </w:rPr>
        <w:t xml:space="preserve"> mémoire</w:t>
      </w:r>
    </w:p>
    <w:p w14:paraId="591DF41E" w14:textId="5998A9B4" w:rsidR="005D5565" w:rsidRPr="005D5565" w:rsidRDefault="00E02E7B" w:rsidP="00977D44">
      <w:pPr>
        <w:pStyle w:val="Corpsdetexte"/>
        <w:numPr>
          <w:ilvl w:val="0"/>
          <w:numId w:val="13"/>
        </w:numPr>
        <w:spacing w:before="93" w:line="249" w:lineRule="auto"/>
        <w:ind w:right="14"/>
        <w:jc w:val="both"/>
        <w:rPr>
          <w:rFonts w:asciiTheme="minorHAnsi" w:hAnsiTheme="minorHAnsi" w:cstheme="minorHAnsi"/>
        </w:rPr>
      </w:pPr>
      <w:r w:rsidRPr="00D7076F">
        <w:rPr>
          <w:rFonts w:asciiTheme="minorHAnsi" w:hAnsiTheme="minorHAnsi" w:cstheme="minorHAnsi"/>
        </w:rPr>
        <w:t>Ports</w:t>
      </w:r>
      <w:r w:rsidRPr="005D5565">
        <w:rPr>
          <w:rFonts w:asciiTheme="minorHAnsi" w:hAnsiTheme="minorHAnsi" w:cstheme="minorHAnsi"/>
        </w:rPr>
        <w:t xml:space="preserve"> </w:t>
      </w:r>
      <w:r w:rsidRPr="00D7076F">
        <w:rPr>
          <w:rFonts w:asciiTheme="minorHAnsi" w:hAnsiTheme="minorHAnsi" w:cstheme="minorHAnsi"/>
        </w:rPr>
        <w:t>USB</w:t>
      </w:r>
      <w:r w:rsidRPr="005D5565">
        <w:rPr>
          <w:rFonts w:asciiTheme="minorHAnsi" w:hAnsiTheme="minorHAnsi" w:cstheme="minorHAnsi"/>
        </w:rPr>
        <w:t xml:space="preserve"> C</w:t>
      </w:r>
    </w:p>
    <w:p w14:paraId="6593B70A" w14:textId="0FD0EC89" w:rsidR="005D5565" w:rsidRPr="00284B2F" w:rsidRDefault="005D5565" w:rsidP="006F6016">
      <w:pPr>
        <w:pStyle w:val="Titre2"/>
      </w:pPr>
      <w:bookmarkStart w:id="43" w:name="_Toc164785617"/>
      <w:bookmarkStart w:id="44" w:name="_Toc164785759"/>
      <w:bookmarkStart w:id="45" w:name="_Toc168580245"/>
      <w:r w:rsidRPr="00284B2F">
        <w:lastRenderedPageBreak/>
        <w:t>CADRE D’UTILISATION</w:t>
      </w:r>
      <w:bookmarkEnd w:id="43"/>
      <w:bookmarkEnd w:id="44"/>
      <w:bookmarkEnd w:id="45"/>
    </w:p>
    <w:p w14:paraId="39823974" w14:textId="25EBA4AC" w:rsidR="00DE7CE6" w:rsidRDefault="00E02E7B" w:rsidP="005D5565">
      <w:pPr>
        <w:pStyle w:val="Corpsdetexte"/>
        <w:spacing w:before="93" w:line="249" w:lineRule="auto"/>
        <w:ind w:left="284" w:right="14"/>
        <w:jc w:val="both"/>
        <w:rPr>
          <w:rFonts w:asciiTheme="minorHAnsi" w:hAnsiTheme="minorHAnsi" w:cstheme="minorHAnsi"/>
        </w:rPr>
      </w:pPr>
      <w:r w:rsidRPr="00D7076F">
        <w:rPr>
          <w:rFonts w:asciiTheme="minorHAnsi" w:hAnsiTheme="minorHAnsi" w:cstheme="minorHAnsi"/>
        </w:rPr>
        <w:t>L’utilisation</w:t>
      </w:r>
      <w:r w:rsidRPr="005D5565">
        <w:rPr>
          <w:rFonts w:asciiTheme="minorHAnsi" w:hAnsiTheme="minorHAnsi" w:cstheme="minorHAnsi"/>
        </w:rPr>
        <w:t xml:space="preserve"> </w:t>
      </w:r>
      <w:r w:rsidRPr="00D7076F">
        <w:rPr>
          <w:rFonts w:asciiTheme="minorHAnsi" w:hAnsiTheme="minorHAnsi" w:cstheme="minorHAnsi"/>
        </w:rPr>
        <w:t>de</w:t>
      </w:r>
      <w:r w:rsidRPr="005D5565">
        <w:rPr>
          <w:rFonts w:asciiTheme="minorHAnsi" w:hAnsiTheme="minorHAnsi" w:cstheme="minorHAnsi"/>
        </w:rPr>
        <w:t xml:space="preserve"> </w:t>
      </w:r>
      <w:r w:rsidRPr="00D7076F">
        <w:rPr>
          <w:rFonts w:asciiTheme="minorHAnsi" w:hAnsiTheme="minorHAnsi" w:cstheme="minorHAnsi"/>
        </w:rPr>
        <w:t>ce</w:t>
      </w:r>
      <w:r w:rsidRPr="005D5565">
        <w:rPr>
          <w:rFonts w:asciiTheme="minorHAnsi" w:hAnsiTheme="minorHAnsi" w:cstheme="minorHAnsi"/>
        </w:rPr>
        <w:t xml:space="preserve"> </w:t>
      </w:r>
      <w:r w:rsidRPr="00D7076F">
        <w:rPr>
          <w:rFonts w:asciiTheme="minorHAnsi" w:hAnsiTheme="minorHAnsi" w:cstheme="minorHAnsi"/>
        </w:rPr>
        <w:t>système</w:t>
      </w:r>
      <w:r w:rsidRPr="005D5565">
        <w:rPr>
          <w:rFonts w:asciiTheme="minorHAnsi" w:hAnsiTheme="minorHAnsi" w:cstheme="minorHAnsi"/>
        </w:rPr>
        <w:t xml:space="preserve"> </w:t>
      </w:r>
      <w:r w:rsidRPr="00D7076F">
        <w:rPr>
          <w:rFonts w:asciiTheme="minorHAnsi" w:hAnsiTheme="minorHAnsi" w:cstheme="minorHAnsi"/>
        </w:rPr>
        <w:t>par</w:t>
      </w:r>
      <w:r w:rsidRPr="005D5565">
        <w:rPr>
          <w:rFonts w:asciiTheme="minorHAnsi" w:hAnsiTheme="minorHAnsi" w:cstheme="minorHAnsi"/>
        </w:rPr>
        <w:t xml:space="preserve"> </w:t>
      </w:r>
      <w:r w:rsidRPr="00D7076F">
        <w:rPr>
          <w:rFonts w:asciiTheme="minorHAnsi" w:hAnsiTheme="minorHAnsi" w:cstheme="minorHAnsi"/>
        </w:rPr>
        <w:t>les</w:t>
      </w:r>
      <w:r w:rsidRPr="005D5565">
        <w:rPr>
          <w:rFonts w:asciiTheme="minorHAnsi" w:hAnsiTheme="minorHAnsi" w:cstheme="minorHAnsi"/>
        </w:rPr>
        <w:t xml:space="preserve"> </w:t>
      </w:r>
      <w:r w:rsidRPr="00D7076F">
        <w:rPr>
          <w:rFonts w:asciiTheme="minorHAnsi" w:hAnsiTheme="minorHAnsi" w:cstheme="minorHAnsi"/>
        </w:rPr>
        <w:t>PNT</w:t>
      </w:r>
      <w:r w:rsidRPr="005D5565">
        <w:rPr>
          <w:rFonts w:asciiTheme="minorHAnsi" w:hAnsiTheme="minorHAnsi" w:cstheme="minorHAnsi"/>
        </w:rPr>
        <w:t xml:space="preserve"> </w:t>
      </w:r>
      <w:r w:rsidRPr="00D7076F">
        <w:rPr>
          <w:rFonts w:asciiTheme="minorHAnsi" w:hAnsiTheme="minorHAnsi" w:cstheme="minorHAnsi"/>
        </w:rPr>
        <w:t>est</w:t>
      </w:r>
      <w:r w:rsidRPr="005D5565">
        <w:rPr>
          <w:rFonts w:asciiTheme="minorHAnsi" w:hAnsiTheme="minorHAnsi" w:cstheme="minorHAnsi"/>
        </w:rPr>
        <w:t xml:space="preserve"> </w:t>
      </w:r>
      <w:r w:rsidRPr="00D7076F">
        <w:rPr>
          <w:rFonts w:asciiTheme="minorHAnsi" w:hAnsiTheme="minorHAnsi" w:cstheme="minorHAnsi"/>
        </w:rPr>
        <w:t>limitée</w:t>
      </w:r>
      <w:r w:rsidRPr="005D5565">
        <w:rPr>
          <w:rFonts w:asciiTheme="minorHAnsi" w:hAnsiTheme="minorHAnsi" w:cstheme="minorHAnsi"/>
        </w:rPr>
        <w:t xml:space="preserve"> </w:t>
      </w:r>
      <w:r w:rsidRPr="00D7076F">
        <w:rPr>
          <w:rFonts w:asciiTheme="minorHAnsi" w:hAnsiTheme="minorHAnsi" w:cstheme="minorHAnsi"/>
        </w:rPr>
        <w:t>aux</w:t>
      </w:r>
      <w:r w:rsidRPr="005D5565">
        <w:rPr>
          <w:rFonts w:asciiTheme="minorHAnsi" w:hAnsiTheme="minorHAnsi" w:cstheme="minorHAnsi"/>
        </w:rPr>
        <w:t xml:space="preserve"> </w:t>
      </w:r>
      <w:r w:rsidRPr="00D7076F">
        <w:rPr>
          <w:rFonts w:asciiTheme="minorHAnsi" w:hAnsiTheme="minorHAnsi" w:cstheme="minorHAnsi"/>
        </w:rPr>
        <w:t>applications</w:t>
      </w:r>
      <w:r w:rsidRPr="005D5565">
        <w:rPr>
          <w:rFonts w:asciiTheme="minorHAnsi" w:hAnsiTheme="minorHAnsi" w:cstheme="minorHAnsi"/>
        </w:rPr>
        <w:t xml:space="preserve"> </w:t>
      </w:r>
      <w:r w:rsidR="005D5565" w:rsidRPr="00D7076F">
        <w:rPr>
          <w:rFonts w:asciiTheme="minorHAnsi" w:hAnsiTheme="minorHAnsi" w:cstheme="minorHAnsi"/>
        </w:rPr>
        <w:t>autorisées (</w:t>
      </w:r>
      <w:r w:rsidRPr="00D7076F">
        <w:rPr>
          <w:rFonts w:asciiTheme="minorHAnsi" w:hAnsiTheme="minorHAnsi" w:cstheme="minorHAnsi"/>
        </w:rPr>
        <w:t xml:space="preserve">Performances, </w:t>
      </w:r>
      <w:r w:rsidR="00E44294" w:rsidRPr="00D7076F">
        <w:rPr>
          <w:rFonts w:asciiTheme="minorHAnsi" w:hAnsiTheme="minorHAnsi" w:cstheme="minorHAnsi"/>
        </w:rPr>
        <w:t>Lido mPilot</w:t>
      </w:r>
      <w:r w:rsidRPr="00D7076F">
        <w:rPr>
          <w:rFonts w:asciiTheme="minorHAnsi" w:hAnsiTheme="minorHAnsi" w:cstheme="minorHAnsi"/>
        </w:rPr>
        <w:t>, eQRH, Documentation et eWAS). Ces applications apparaissent sur l’écran d’accueil de l’iPad.</w:t>
      </w:r>
    </w:p>
    <w:p w14:paraId="259AA2F7" w14:textId="25F9D15F" w:rsidR="004548D5" w:rsidRPr="004548D5" w:rsidRDefault="004548D5" w:rsidP="004548D5">
      <w:pPr>
        <w:pStyle w:val="Corpsdetexte"/>
        <w:spacing w:before="93" w:line="249" w:lineRule="auto"/>
        <w:ind w:left="284" w:right="14"/>
        <w:jc w:val="both"/>
        <w:rPr>
          <w:rFonts w:asciiTheme="minorHAnsi" w:hAnsiTheme="minorHAnsi" w:cstheme="minorHAnsi"/>
        </w:rPr>
      </w:pPr>
      <w:r>
        <w:rPr>
          <w:rFonts w:asciiTheme="minorHAnsi" w:hAnsiTheme="minorHAnsi" w:cstheme="minorHAnsi"/>
        </w:rPr>
        <w:t>Toute application autorisée, ou système hardware doit faire l’objet d’une demande préalable d’approbation auprès de la DSAC. Ce dossier comprendra les éléments décrits dans le guide « </w:t>
      </w:r>
      <w:r w:rsidRPr="005B0461">
        <w:rPr>
          <w:rFonts w:asciiTheme="minorHAnsi" w:hAnsiTheme="minorHAnsi" w:cstheme="minorHAnsi"/>
        </w:rPr>
        <w:t>Electronic Flight Bag » de la DSAC, consultable sur METEOR.</w:t>
      </w:r>
    </w:p>
    <w:p w14:paraId="7AB7CCAA" w14:textId="412A0477" w:rsidR="00E44294" w:rsidRDefault="00E44294" w:rsidP="005D5565">
      <w:pPr>
        <w:pStyle w:val="Corpsdetexte"/>
        <w:spacing w:before="93" w:line="249" w:lineRule="auto"/>
        <w:ind w:right="14"/>
        <w:jc w:val="both"/>
        <w:rPr>
          <w:rFonts w:asciiTheme="minorHAnsi" w:hAnsiTheme="minorHAnsi" w:cstheme="minorHAnsi"/>
        </w:rPr>
      </w:pPr>
    </w:p>
    <w:p w14:paraId="22E57667" w14:textId="0964E35A" w:rsidR="005D5565" w:rsidRPr="00284B2F" w:rsidRDefault="005D5565" w:rsidP="006F6016">
      <w:pPr>
        <w:pStyle w:val="Titre2"/>
      </w:pPr>
      <w:bookmarkStart w:id="46" w:name="_Toc164785618"/>
      <w:bookmarkStart w:id="47" w:name="_Toc164785760"/>
      <w:bookmarkStart w:id="48" w:name="_Toc168580246"/>
      <w:bookmarkStart w:id="49" w:name="_Hlk164765443"/>
      <w:r w:rsidRPr="00284B2F">
        <w:t xml:space="preserve">PARAMETRAGE </w:t>
      </w:r>
      <w:r w:rsidR="004C0BE5" w:rsidRPr="00284B2F">
        <w:t>SOFTWARE</w:t>
      </w:r>
      <w:bookmarkEnd w:id="46"/>
      <w:bookmarkEnd w:id="47"/>
      <w:bookmarkEnd w:id="48"/>
    </w:p>
    <w:bookmarkEnd w:id="49"/>
    <w:p w14:paraId="53E2E990" w14:textId="1782CD57" w:rsidR="00DE7CE6" w:rsidRPr="00D7076F" w:rsidRDefault="00E02E7B" w:rsidP="005D5565">
      <w:pPr>
        <w:pStyle w:val="Corpsdetexte"/>
        <w:spacing w:before="93" w:line="249" w:lineRule="auto"/>
        <w:ind w:left="284" w:right="14"/>
        <w:jc w:val="both"/>
        <w:rPr>
          <w:rFonts w:asciiTheme="minorHAnsi" w:hAnsiTheme="minorHAnsi" w:cstheme="minorHAnsi"/>
        </w:rPr>
      </w:pPr>
      <w:r w:rsidRPr="00D7076F">
        <w:rPr>
          <w:rFonts w:asciiTheme="minorHAnsi" w:hAnsiTheme="minorHAnsi" w:cstheme="minorHAnsi"/>
        </w:rPr>
        <w:t>Le</w:t>
      </w:r>
      <w:r w:rsidRPr="005D5565">
        <w:rPr>
          <w:rFonts w:asciiTheme="minorHAnsi" w:hAnsiTheme="minorHAnsi" w:cstheme="minorHAnsi"/>
        </w:rPr>
        <w:t xml:space="preserve"> </w:t>
      </w:r>
      <w:r w:rsidRPr="00D7076F">
        <w:rPr>
          <w:rFonts w:asciiTheme="minorHAnsi" w:hAnsiTheme="minorHAnsi" w:cstheme="minorHAnsi"/>
        </w:rPr>
        <w:t>Bureau</w:t>
      </w:r>
      <w:r w:rsidRPr="005D5565">
        <w:rPr>
          <w:rFonts w:asciiTheme="minorHAnsi" w:hAnsiTheme="minorHAnsi" w:cstheme="minorHAnsi"/>
        </w:rPr>
        <w:t xml:space="preserve"> </w:t>
      </w:r>
      <w:r w:rsidRPr="00D7076F">
        <w:rPr>
          <w:rFonts w:asciiTheme="minorHAnsi" w:hAnsiTheme="minorHAnsi" w:cstheme="minorHAnsi"/>
        </w:rPr>
        <w:t>d’Etudes</w:t>
      </w:r>
      <w:r w:rsidRPr="005D5565">
        <w:rPr>
          <w:rFonts w:asciiTheme="minorHAnsi" w:hAnsiTheme="minorHAnsi" w:cstheme="minorHAnsi"/>
        </w:rPr>
        <w:t xml:space="preserve"> </w:t>
      </w:r>
      <w:r w:rsidRPr="00D7076F">
        <w:rPr>
          <w:rFonts w:asciiTheme="minorHAnsi" w:hAnsiTheme="minorHAnsi" w:cstheme="minorHAnsi"/>
        </w:rPr>
        <w:t>Opérations</w:t>
      </w:r>
      <w:r w:rsidRPr="005D5565">
        <w:rPr>
          <w:rFonts w:asciiTheme="minorHAnsi" w:hAnsiTheme="minorHAnsi" w:cstheme="minorHAnsi"/>
        </w:rPr>
        <w:t xml:space="preserve"> </w:t>
      </w:r>
      <w:r w:rsidRPr="00D7076F">
        <w:rPr>
          <w:rFonts w:asciiTheme="minorHAnsi" w:hAnsiTheme="minorHAnsi" w:cstheme="minorHAnsi"/>
        </w:rPr>
        <w:t>est</w:t>
      </w:r>
      <w:r w:rsidRPr="005D5565">
        <w:rPr>
          <w:rFonts w:asciiTheme="minorHAnsi" w:hAnsiTheme="minorHAnsi" w:cstheme="minorHAnsi"/>
        </w:rPr>
        <w:t xml:space="preserve"> </w:t>
      </w:r>
      <w:r w:rsidRPr="00D7076F">
        <w:rPr>
          <w:rFonts w:asciiTheme="minorHAnsi" w:hAnsiTheme="minorHAnsi" w:cstheme="minorHAnsi"/>
        </w:rPr>
        <w:t>l’administrateur</w:t>
      </w:r>
      <w:r w:rsidRPr="005D5565">
        <w:rPr>
          <w:rFonts w:asciiTheme="minorHAnsi" w:hAnsiTheme="minorHAnsi" w:cstheme="minorHAnsi"/>
        </w:rPr>
        <w:t xml:space="preserve"> </w:t>
      </w:r>
      <w:r w:rsidRPr="00D7076F">
        <w:rPr>
          <w:rFonts w:asciiTheme="minorHAnsi" w:hAnsiTheme="minorHAnsi" w:cstheme="minorHAnsi"/>
        </w:rPr>
        <w:t>du</w:t>
      </w:r>
      <w:r w:rsidRPr="005D5565">
        <w:rPr>
          <w:rFonts w:asciiTheme="minorHAnsi" w:hAnsiTheme="minorHAnsi" w:cstheme="minorHAnsi"/>
        </w:rPr>
        <w:t xml:space="preserve"> </w:t>
      </w:r>
      <w:r w:rsidRPr="00D7076F">
        <w:rPr>
          <w:rFonts w:asciiTheme="minorHAnsi" w:hAnsiTheme="minorHAnsi" w:cstheme="minorHAnsi"/>
        </w:rPr>
        <w:t>système</w:t>
      </w:r>
      <w:r w:rsidRPr="005D5565">
        <w:rPr>
          <w:rFonts w:asciiTheme="minorHAnsi" w:hAnsiTheme="minorHAnsi" w:cstheme="minorHAnsi"/>
        </w:rPr>
        <w:t xml:space="preserve"> </w:t>
      </w:r>
      <w:r w:rsidRPr="00D7076F">
        <w:rPr>
          <w:rFonts w:asciiTheme="minorHAnsi" w:hAnsiTheme="minorHAnsi" w:cstheme="minorHAnsi"/>
        </w:rPr>
        <w:t>EFB.</w:t>
      </w:r>
      <w:r w:rsidRPr="005D5565">
        <w:rPr>
          <w:rFonts w:asciiTheme="minorHAnsi" w:hAnsiTheme="minorHAnsi" w:cstheme="minorHAnsi"/>
        </w:rPr>
        <w:t xml:space="preserve"> </w:t>
      </w:r>
      <w:r w:rsidRPr="00D7076F">
        <w:rPr>
          <w:rFonts w:asciiTheme="minorHAnsi" w:hAnsiTheme="minorHAnsi" w:cstheme="minorHAnsi"/>
        </w:rPr>
        <w:t>Il</w:t>
      </w:r>
      <w:r w:rsidRPr="005D5565">
        <w:rPr>
          <w:rFonts w:asciiTheme="minorHAnsi" w:hAnsiTheme="minorHAnsi" w:cstheme="minorHAnsi"/>
        </w:rPr>
        <w:t xml:space="preserve"> </w:t>
      </w:r>
      <w:r w:rsidRPr="00D7076F">
        <w:rPr>
          <w:rFonts w:asciiTheme="minorHAnsi" w:hAnsiTheme="minorHAnsi" w:cstheme="minorHAnsi"/>
        </w:rPr>
        <w:t>a</w:t>
      </w:r>
      <w:r w:rsidRPr="005D5565">
        <w:rPr>
          <w:rFonts w:asciiTheme="minorHAnsi" w:hAnsiTheme="minorHAnsi" w:cstheme="minorHAnsi"/>
        </w:rPr>
        <w:t xml:space="preserve"> </w:t>
      </w:r>
      <w:r w:rsidRPr="00D7076F">
        <w:rPr>
          <w:rFonts w:asciiTheme="minorHAnsi" w:hAnsiTheme="minorHAnsi" w:cstheme="minorHAnsi"/>
        </w:rPr>
        <w:t>pour responsabilité :</w:t>
      </w:r>
    </w:p>
    <w:p w14:paraId="43270BA9" w14:textId="1B0868F0" w:rsidR="00DE7CE6" w:rsidRPr="00D7076F" w:rsidRDefault="00E02E7B" w:rsidP="00977D44">
      <w:pPr>
        <w:pStyle w:val="Corpsdetexte"/>
        <w:numPr>
          <w:ilvl w:val="0"/>
          <w:numId w:val="14"/>
        </w:numPr>
        <w:spacing w:before="93" w:line="249" w:lineRule="auto"/>
        <w:ind w:right="14"/>
        <w:jc w:val="both"/>
        <w:rPr>
          <w:rFonts w:asciiTheme="minorHAnsi" w:hAnsiTheme="minorHAnsi" w:cstheme="minorHAnsi"/>
        </w:rPr>
      </w:pPr>
      <w:r w:rsidRPr="00D7076F">
        <w:rPr>
          <w:rFonts w:asciiTheme="minorHAnsi" w:hAnsiTheme="minorHAnsi" w:cstheme="minorHAnsi"/>
        </w:rPr>
        <w:t>Le</w:t>
      </w:r>
      <w:r w:rsidRPr="005D5565">
        <w:rPr>
          <w:rFonts w:asciiTheme="minorHAnsi" w:hAnsiTheme="minorHAnsi" w:cstheme="minorHAnsi"/>
        </w:rPr>
        <w:t xml:space="preserve"> </w:t>
      </w:r>
      <w:r w:rsidRPr="00D7076F">
        <w:rPr>
          <w:rFonts w:asciiTheme="minorHAnsi" w:hAnsiTheme="minorHAnsi" w:cstheme="minorHAnsi"/>
        </w:rPr>
        <w:t>paramétrage</w:t>
      </w:r>
      <w:r w:rsidRPr="005D5565">
        <w:rPr>
          <w:rFonts w:asciiTheme="minorHAnsi" w:hAnsiTheme="minorHAnsi" w:cstheme="minorHAnsi"/>
        </w:rPr>
        <w:t xml:space="preserve"> </w:t>
      </w:r>
      <w:r w:rsidRPr="00D7076F">
        <w:rPr>
          <w:rFonts w:asciiTheme="minorHAnsi" w:hAnsiTheme="minorHAnsi" w:cstheme="minorHAnsi"/>
        </w:rPr>
        <w:t>des</w:t>
      </w:r>
      <w:r w:rsidRPr="005D5565">
        <w:rPr>
          <w:rFonts w:asciiTheme="minorHAnsi" w:hAnsiTheme="minorHAnsi" w:cstheme="minorHAnsi"/>
        </w:rPr>
        <w:t xml:space="preserve"> logiciels</w:t>
      </w:r>
    </w:p>
    <w:p w14:paraId="4BF71DC6" w14:textId="205EBE0E" w:rsidR="00DE7CE6" w:rsidRPr="00D7076F" w:rsidRDefault="00E02E7B" w:rsidP="00977D44">
      <w:pPr>
        <w:pStyle w:val="Corpsdetexte"/>
        <w:numPr>
          <w:ilvl w:val="0"/>
          <w:numId w:val="14"/>
        </w:numPr>
        <w:spacing w:before="93" w:line="249" w:lineRule="auto"/>
        <w:ind w:right="14"/>
        <w:jc w:val="both"/>
        <w:rPr>
          <w:rFonts w:asciiTheme="minorHAnsi" w:hAnsiTheme="minorHAnsi" w:cstheme="minorHAnsi"/>
        </w:rPr>
      </w:pPr>
      <w:r w:rsidRPr="00D7076F">
        <w:rPr>
          <w:rFonts w:asciiTheme="minorHAnsi" w:hAnsiTheme="minorHAnsi" w:cstheme="minorHAnsi"/>
        </w:rPr>
        <w:t>La</w:t>
      </w:r>
      <w:r w:rsidRPr="005D5565">
        <w:rPr>
          <w:rFonts w:asciiTheme="minorHAnsi" w:hAnsiTheme="minorHAnsi" w:cstheme="minorHAnsi"/>
        </w:rPr>
        <w:t xml:space="preserve"> </w:t>
      </w:r>
      <w:r w:rsidRPr="00D7076F">
        <w:rPr>
          <w:rFonts w:asciiTheme="minorHAnsi" w:hAnsiTheme="minorHAnsi" w:cstheme="minorHAnsi"/>
        </w:rPr>
        <w:t>réalisation</w:t>
      </w:r>
      <w:r w:rsidRPr="005D5565">
        <w:rPr>
          <w:rFonts w:asciiTheme="minorHAnsi" w:hAnsiTheme="minorHAnsi" w:cstheme="minorHAnsi"/>
        </w:rPr>
        <w:t xml:space="preserve"> </w:t>
      </w:r>
      <w:r w:rsidRPr="00D7076F">
        <w:rPr>
          <w:rFonts w:asciiTheme="minorHAnsi" w:hAnsiTheme="minorHAnsi" w:cstheme="minorHAnsi"/>
        </w:rPr>
        <w:t>des</w:t>
      </w:r>
      <w:r w:rsidRPr="005D5565">
        <w:rPr>
          <w:rFonts w:asciiTheme="minorHAnsi" w:hAnsiTheme="minorHAnsi" w:cstheme="minorHAnsi"/>
        </w:rPr>
        <w:t xml:space="preserve"> </w:t>
      </w:r>
      <w:r w:rsidRPr="00D7076F">
        <w:rPr>
          <w:rFonts w:asciiTheme="minorHAnsi" w:hAnsiTheme="minorHAnsi" w:cstheme="minorHAnsi"/>
        </w:rPr>
        <w:t>mises</w:t>
      </w:r>
      <w:r w:rsidRPr="005D5565">
        <w:rPr>
          <w:rFonts w:asciiTheme="minorHAnsi" w:hAnsiTheme="minorHAnsi" w:cstheme="minorHAnsi"/>
        </w:rPr>
        <w:t xml:space="preserve"> </w:t>
      </w:r>
      <w:r w:rsidRPr="00D7076F">
        <w:rPr>
          <w:rFonts w:asciiTheme="minorHAnsi" w:hAnsiTheme="minorHAnsi" w:cstheme="minorHAnsi"/>
        </w:rPr>
        <w:t>à</w:t>
      </w:r>
      <w:r w:rsidRPr="005D5565">
        <w:rPr>
          <w:rFonts w:asciiTheme="minorHAnsi" w:hAnsiTheme="minorHAnsi" w:cstheme="minorHAnsi"/>
        </w:rPr>
        <w:t xml:space="preserve"> jour</w:t>
      </w:r>
    </w:p>
    <w:p w14:paraId="623E046D" w14:textId="160011F3" w:rsidR="00DE7CE6" w:rsidRPr="00D7076F" w:rsidRDefault="00E02E7B" w:rsidP="00977D44">
      <w:pPr>
        <w:pStyle w:val="Corpsdetexte"/>
        <w:numPr>
          <w:ilvl w:val="0"/>
          <w:numId w:val="14"/>
        </w:numPr>
        <w:spacing w:before="93" w:line="249" w:lineRule="auto"/>
        <w:ind w:right="14"/>
        <w:jc w:val="both"/>
        <w:rPr>
          <w:rFonts w:asciiTheme="minorHAnsi" w:hAnsiTheme="minorHAnsi" w:cstheme="minorHAnsi"/>
        </w:rPr>
      </w:pPr>
      <w:r w:rsidRPr="00D7076F">
        <w:rPr>
          <w:rFonts w:asciiTheme="minorHAnsi" w:hAnsiTheme="minorHAnsi" w:cstheme="minorHAnsi"/>
        </w:rPr>
        <w:t>L’installation/</w:t>
      </w:r>
      <w:r w:rsidR="00E44294" w:rsidRPr="00D7076F">
        <w:rPr>
          <w:rFonts w:asciiTheme="minorHAnsi" w:hAnsiTheme="minorHAnsi" w:cstheme="minorHAnsi"/>
        </w:rPr>
        <w:t>Désinstallation</w:t>
      </w:r>
      <w:r w:rsidRPr="005D5565">
        <w:rPr>
          <w:rFonts w:asciiTheme="minorHAnsi" w:hAnsiTheme="minorHAnsi" w:cstheme="minorHAnsi"/>
        </w:rPr>
        <w:t xml:space="preserve"> </w:t>
      </w:r>
      <w:r w:rsidRPr="00D7076F">
        <w:rPr>
          <w:rFonts w:asciiTheme="minorHAnsi" w:hAnsiTheme="minorHAnsi" w:cstheme="minorHAnsi"/>
        </w:rPr>
        <w:t>des</w:t>
      </w:r>
      <w:r w:rsidRPr="005D5565">
        <w:rPr>
          <w:rFonts w:asciiTheme="minorHAnsi" w:hAnsiTheme="minorHAnsi" w:cstheme="minorHAnsi"/>
        </w:rPr>
        <w:t xml:space="preserve"> applications</w:t>
      </w:r>
      <w:r w:rsidR="00E44294" w:rsidRPr="005D5565">
        <w:rPr>
          <w:rFonts w:asciiTheme="minorHAnsi" w:hAnsiTheme="minorHAnsi" w:cstheme="minorHAnsi"/>
        </w:rPr>
        <w:t>, avec l’aide de l’IT</w:t>
      </w:r>
    </w:p>
    <w:p w14:paraId="003CBF17" w14:textId="50061E2A" w:rsidR="00DE7CE6" w:rsidRPr="00D7076F" w:rsidRDefault="00E02E7B" w:rsidP="005D5565">
      <w:pPr>
        <w:pStyle w:val="Corpsdetexte"/>
        <w:spacing w:before="93" w:line="249" w:lineRule="auto"/>
        <w:ind w:left="284" w:right="14"/>
        <w:jc w:val="both"/>
        <w:rPr>
          <w:rFonts w:asciiTheme="minorHAnsi" w:hAnsiTheme="minorHAnsi" w:cstheme="minorHAnsi"/>
        </w:rPr>
      </w:pPr>
      <w:r w:rsidRPr="00D7076F">
        <w:rPr>
          <w:rFonts w:asciiTheme="minorHAnsi" w:hAnsiTheme="minorHAnsi" w:cstheme="minorHAnsi"/>
        </w:rPr>
        <w:t>En</w:t>
      </w:r>
      <w:r w:rsidRPr="005D5565">
        <w:rPr>
          <w:rFonts w:asciiTheme="minorHAnsi" w:hAnsiTheme="minorHAnsi" w:cstheme="minorHAnsi"/>
        </w:rPr>
        <w:t xml:space="preserve"> </w:t>
      </w:r>
      <w:r w:rsidRPr="00D7076F">
        <w:rPr>
          <w:rFonts w:asciiTheme="minorHAnsi" w:hAnsiTheme="minorHAnsi" w:cstheme="minorHAnsi"/>
        </w:rPr>
        <w:t>cas</w:t>
      </w:r>
      <w:r w:rsidRPr="005D5565">
        <w:rPr>
          <w:rFonts w:asciiTheme="minorHAnsi" w:hAnsiTheme="minorHAnsi" w:cstheme="minorHAnsi"/>
        </w:rPr>
        <w:t xml:space="preserve"> </w:t>
      </w:r>
      <w:r w:rsidRPr="00D7076F">
        <w:rPr>
          <w:rFonts w:asciiTheme="minorHAnsi" w:hAnsiTheme="minorHAnsi" w:cstheme="minorHAnsi"/>
        </w:rPr>
        <w:t>de</w:t>
      </w:r>
      <w:r w:rsidRPr="005D5565">
        <w:rPr>
          <w:rFonts w:asciiTheme="minorHAnsi" w:hAnsiTheme="minorHAnsi" w:cstheme="minorHAnsi"/>
        </w:rPr>
        <w:t xml:space="preserve"> </w:t>
      </w:r>
      <w:r w:rsidRPr="00D7076F">
        <w:rPr>
          <w:rFonts w:asciiTheme="minorHAnsi" w:hAnsiTheme="minorHAnsi" w:cstheme="minorHAnsi"/>
        </w:rPr>
        <w:t>panne</w:t>
      </w:r>
      <w:r w:rsidRPr="005D5565">
        <w:rPr>
          <w:rFonts w:asciiTheme="minorHAnsi" w:hAnsiTheme="minorHAnsi" w:cstheme="minorHAnsi"/>
        </w:rPr>
        <w:t xml:space="preserve"> </w:t>
      </w:r>
      <w:r w:rsidRPr="00D7076F">
        <w:rPr>
          <w:rFonts w:asciiTheme="minorHAnsi" w:hAnsiTheme="minorHAnsi" w:cstheme="minorHAnsi"/>
        </w:rPr>
        <w:t>de</w:t>
      </w:r>
      <w:r w:rsidRPr="005D5565">
        <w:rPr>
          <w:rFonts w:asciiTheme="minorHAnsi" w:hAnsiTheme="minorHAnsi" w:cstheme="minorHAnsi"/>
        </w:rPr>
        <w:t xml:space="preserve"> </w:t>
      </w:r>
      <w:r w:rsidRPr="00D7076F">
        <w:rPr>
          <w:rFonts w:asciiTheme="minorHAnsi" w:hAnsiTheme="minorHAnsi" w:cstheme="minorHAnsi"/>
        </w:rPr>
        <w:t>ces</w:t>
      </w:r>
      <w:r w:rsidRPr="005D5565">
        <w:rPr>
          <w:rFonts w:asciiTheme="minorHAnsi" w:hAnsiTheme="minorHAnsi" w:cstheme="minorHAnsi"/>
        </w:rPr>
        <w:t xml:space="preserve"> </w:t>
      </w:r>
      <w:r w:rsidRPr="00D7076F">
        <w:rPr>
          <w:rFonts w:asciiTheme="minorHAnsi" w:hAnsiTheme="minorHAnsi" w:cstheme="minorHAnsi"/>
        </w:rPr>
        <w:t>systèmes,</w:t>
      </w:r>
      <w:r w:rsidRPr="005D5565">
        <w:rPr>
          <w:rFonts w:asciiTheme="minorHAnsi" w:hAnsiTheme="minorHAnsi" w:cstheme="minorHAnsi"/>
        </w:rPr>
        <w:t xml:space="preserve"> </w:t>
      </w:r>
      <w:r w:rsidRPr="00D7076F">
        <w:rPr>
          <w:rFonts w:asciiTheme="minorHAnsi" w:hAnsiTheme="minorHAnsi" w:cstheme="minorHAnsi"/>
        </w:rPr>
        <w:t>Corsair</w:t>
      </w:r>
      <w:r w:rsidRPr="005D5565">
        <w:rPr>
          <w:rFonts w:asciiTheme="minorHAnsi" w:hAnsiTheme="minorHAnsi" w:cstheme="minorHAnsi"/>
        </w:rPr>
        <w:t xml:space="preserve"> </w:t>
      </w:r>
      <w:r w:rsidRPr="00D7076F">
        <w:rPr>
          <w:rFonts w:asciiTheme="minorHAnsi" w:hAnsiTheme="minorHAnsi" w:cstheme="minorHAnsi"/>
        </w:rPr>
        <w:t>a</w:t>
      </w:r>
      <w:r w:rsidRPr="005D5565">
        <w:rPr>
          <w:rFonts w:asciiTheme="minorHAnsi" w:hAnsiTheme="minorHAnsi" w:cstheme="minorHAnsi"/>
        </w:rPr>
        <w:t xml:space="preserve"> </w:t>
      </w:r>
      <w:r w:rsidRPr="00D7076F">
        <w:rPr>
          <w:rFonts w:asciiTheme="minorHAnsi" w:hAnsiTheme="minorHAnsi" w:cstheme="minorHAnsi"/>
        </w:rPr>
        <w:t>introduit</w:t>
      </w:r>
      <w:r w:rsidRPr="005D5565">
        <w:rPr>
          <w:rFonts w:asciiTheme="minorHAnsi" w:hAnsiTheme="minorHAnsi" w:cstheme="minorHAnsi"/>
        </w:rPr>
        <w:t xml:space="preserve"> </w:t>
      </w:r>
      <w:r w:rsidRPr="00D7076F">
        <w:rPr>
          <w:rFonts w:asciiTheme="minorHAnsi" w:hAnsiTheme="minorHAnsi" w:cstheme="minorHAnsi"/>
        </w:rPr>
        <w:t>l’iPad</w:t>
      </w:r>
      <w:r w:rsidRPr="005D5565">
        <w:rPr>
          <w:rFonts w:asciiTheme="minorHAnsi" w:hAnsiTheme="minorHAnsi" w:cstheme="minorHAnsi"/>
        </w:rPr>
        <w:t xml:space="preserve"> </w:t>
      </w:r>
      <w:r w:rsidRPr="00D7076F">
        <w:rPr>
          <w:rFonts w:asciiTheme="minorHAnsi" w:hAnsiTheme="minorHAnsi" w:cstheme="minorHAnsi"/>
        </w:rPr>
        <w:t>pilote</w:t>
      </w:r>
      <w:r w:rsidRPr="005D5565">
        <w:rPr>
          <w:rFonts w:asciiTheme="minorHAnsi" w:hAnsiTheme="minorHAnsi" w:cstheme="minorHAnsi"/>
        </w:rPr>
        <w:t xml:space="preserve"> </w:t>
      </w:r>
      <w:r w:rsidRPr="00D7076F">
        <w:rPr>
          <w:rFonts w:asciiTheme="minorHAnsi" w:hAnsiTheme="minorHAnsi" w:cstheme="minorHAnsi"/>
        </w:rPr>
        <w:t>en</w:t>
      </w:r>
      <w:r w:rsidRPr="005D5565">
        <w:rPr>
          <w:rFonts w:asciiTheme="minorHAnsi" w:hAnsiTheme="minorHAnsi" w:cstheme="minorHAnsi"/>
        </w:rPr>
        <w:t xml:space="preserve"> </w:t>
      </w:r>
      <w:r w:rsidRPr="00D7076F">
        <w:rPr>
          <w:rFonts w:asciiTheme="minorHAnsi" w:hAnsiTheme="minorHAnsi" w:cstheme="minorHAnsi"/>
        </w:rPr>
        <w:t>EFB</w:t>
      </w:r>
      <w:r w:rsidRPr="005D5565">
        <w:rPr>
          <w:rFonts w:asciiTheme="minorHAnsi" w:hAnsiTheme="minorHAnsi" w:cstheme="minorHAnsi"/>
        </w:rPr>
        <w:t xml:space="preserve"> </w:t>
      </w:r>
      <w:r w:rsidRPr="00D7076F">
        <w:rPr>
          <w:rFonts w:asciiTheme="minorHAnsi" w:hAnsiTheme="minorHAnsi" w:cstheme="minorHAnsi"/>
        </w:rPr>
        <w:t>back</w:t>
      </w:r>
      <w:r w:rsidRPr="005D5565">
        <w:rPr>
          <w:rFonts w:asciiTheme="minorHAnsi" w:hAnsiTheme="minorHAnsi" w:cstheme="minorHAnsi"/>
        </w:rPr>
        <w:t xml:space="preserve"> </w:t>
      </w:r>
      <w:r w:rsidRPr="00D7076F">
        <w:rPr>
          <w:rFonts w:asciiTheme="minorHAnsi" w:hAnsiTheme="minorHAnsi" w:cstheme="minorHAnsi"/>
        </w:rPr>
        <w:t>up (voir chapitre 01-03)</w:t>
      </w:r>
      <w:r w:rsidR="005D5565">
        <w:rPr>
          <w:rFonts w:asciiTheme="minorHAnsi" w:hAnsiTheme="minorHAnsi" w:cstheme="minorHAnsi"/>
        </w:rPr>
        <w:t>.</w:t>
      </w:r>
    </w:p>
    <w:p w14:paraId="5E8F6789" w14:textId="031AB422" w:rsidR="004C0BE5" w:rsidRDefault="00E02E7B" w:rsidP="00284B2F">
      <w:pPr>
        <w:pStyle w:val="Corpsdetexte"/>
        <w:spacing w:before="93" w:line="249" w:lineRule="auto"/>
        <w:ind w:left="284" w:right="14"/>
        <w:jc w:val="both"/>
        <w:rPr>
          <w:rFonts w:asciiTheme="minorHAnsi" w:hAnsiTheme="minorHAnsi" w:cstheme="minorHAnsi"/>
        </w:rPr>
      </w:pPr>
      <w:r w:rsidRPr="00D7076F">
        <w:rPr>
          <w:rFonts w:asciiTheme="minorHAnsi" w:hAnsiTheme="minorHAnsi" w:cstheme="minorHAnsi"/>
        </w:rPr>
        <w:t>Pour</w:t>
      </w:r>
      <w:r w:rsidRPr="005D5565">
        <w:rPr>
          <w:rFonts w:asciiTheme="minorHAnsi" w:hAnsiTheme="minorHAnsi" w:cstheme="minorHAnsi"/>
        </w:rPr>
        <w:t xml:space="preserve"> </w:t>
      </w:r>
      <w:r w:rsidRPr="00D7076F">
        <w:rPr>
          <w:rFonts w:asciiTheme="minorHAnsi" w:hAnsiTheme="minorHAnsi" w:cstheme="minorHAnsi"/>
        </w:rPr>
        <w:t>les</w:t>
      </w:r>
      <w:r w:rsidRPr="005D5565">
        <w:rPr>
          <w:rFonts w:asciiTheme="minorHAnsi" w:hAnsiTheme="minorHAnsi" w:cstheme="minorHAnsi"/>
        </w:rPr>
        <w:t xml:space="preserve"> </w:t>
      </w:r>
      <w:r w:rsidRPr="00D7076F">
        <w:rPr>
          <w:rFonts w:asciiTheme="minorHAnsi" w:hAnsiTheme="minorHAnsi" w:cstheme="minorHAnsi"/>
        </w:rPr>
        <w:t>conditions</w:t>
      </w:r>
      <w:r w:rsidRPr="005D5565">
        <w:rPr>
          <w:rFonts w:asciiTheme="minorHAnsi" w:hAnsiTheme="minorHAnsi" w:cstheme="minorHAnsi"/>
        </w:rPr>
        <w:t xml:space="preserve"> </w:t>
      </w:r>
      <w:r w:rsidRPr="00D7076F">
        <w:rPr>
          <w:rFonts w:asciiTheme="minorHAnsi" w:hAnsiTheme="minorHAnsi" w:cstheme="minorHAnsi"/>
        </w:rPr>
        <w:t>de</w:t>
      </w:r>
      <w:r w:rsidRPr="005D5565">
        <w:rPr>
          <w:rFonts w:asciiTheme="minorHAnsi" w:hAnsiTheme="minorHAnsi" w:cstheme="minorHAnsi"/>
        </w:rPr>
        <w:t xml:space="preserve"> </w:t>
      </w:r>
      <w:r w:rsidRPr="00D7076F">
        <w:rPr>
          <w:rFonts w:asciiTheme="minorHAnsi" w:hAnsiTheme="minorHAnsi" w:cstheme="minorHAnsi"/>
        </w:rPr>
        <w:t>dispatch</w:t>
      </w:r>
      <w:r w:rsidRPr="005D5565">
        <w:rPr>
          <w:rFonts w:asciiTheme="minorHAnsi" w:hAnsiTheme="minorHAnsi" w:cstheme="minorHAnsi"/>
        </w:rPr>
        <w:t xml:space="preserve"> </w:t>
      </w:r>
      <w:r w:rsidRPr="00D7076F">
        <w:rPr>
          <w:rFonts w:asciiTheme="minorHAnsi" w:hAnsiTheme="minorHAnsi" w:cstheme="minorHAnsi"/>
        </w:rPr>
        <w:t>en</w:t>
      </w:r>
      <w:r w:rsidRPr="005D5565">
        <w:rPr>
          <w:rFonts w:asciiTheme="minorHAnsi" w:hAnsiTheme="minorHAnsi" w:cstheme="minorHAnsi"/>
        </w:rPr>
        <w:t xml:space="preserve"> </w:t>
      </w:r>
      <w:r w:rsidRPr="00D7076F">
        <w:rPr>
          <w:rFonts w:asciiTheme="minorHAnsi" w:hAnsiTheme="minorHAnsi" w:cstheme="minorHAnsi"/>
        </w:rPr>
        <w:t>cas</w:t>
      </w:r>
      <w:r w:rsidRPr="005D5565">
        <w:rPr>
          <w:rFonts w:asciiTheme="minorHAnsi" w:hAnsiTheme="minorHAnsi" w:cstheme="minorHAnsi"/>
        </w:rPr>
        <w:t xml:space="preserve"> </w:t>
      </w:r>
      <w:r w:rsidRPr="00D7076F">
        <w:rPr>
          <w:rFonts w:asciiTheme="minorHAnsi" w:hAnsiTheme="minorHAnsi" w:cstheme="minorHAnsi"/>
        </w:rPr>
        <w:t>de</w:t>
      </w:r>
      <w:r w:rsidRPr="005D5565">
        <w:rPr>
          <w:rFonts w:asciiTheme="minorHAnsi" w:hAnsiTheme="minorHAnsi" w:cstheme="minorHAnsi"/>
        </w:rPr>
        <w:t xml:space="preserve"> </w:t>
      </w:r>
      <w:r w:rsidRPr="00D7076F">
        <w:rPr>
          <w:rFonts w:asciiTheme="minorHAnsi" w:hAnsiTheme="minorHAnsi" w:cstheme="minorHAnsi"/>
        </w:rPr>
        <w:t>panne</w:t>
      </w:r>
      <w:r w:rsidRPr="005D5565">
        <w:rPr>
          <w:rFonts w:asciiTheme="minorHAnsi" w:hAnsiTheme="minorHAnsi" w:cstheme="minorHAnsi"/>
        </w:rPr>
        <w:t xml:space="preserve"> </w:t>
      </w:r>
      <w:r w:rsidRPr="00D7076F">
        <w:rPr>
          <w:rFonts w:asciiTheme="minorHAnsi" w:hAnsiTheme="minorHAnsi" w:cstheme="minorHAnsi"/>
        </w:rPr>
        <w:t>d’un</w:t>
      </w:r>
      <w:r w:rsidRPr="005D5565">
        <w:rPr>
          <w:rFonts w:asciiTheme="minorHAnsi" w:hAnsiTheme="minorHAnsi" w:cstheme="minorHAnsi"/>
        </w:rPr>
        <w:t xml:space="preserve"> </w:t>
      </w:r>
      <w:r w:rsidRPr="00D7076F">
        <w:rPr>
          <w:rFonts w:asciiTheme="minorHAnsi" w:hAnsiTheme="minorHAnsi" w:cstheme="minorHAnsi"/>
        </w:rPr>
        <w:t>ou</w:t>
      </w:r>
      <w:r w:rsidRPr="005D5565">
        <w:rPr>
          <w:rFonts w:asciiTheme="minorHAnsi" w:hAnsiTheme="minorHAnsi" w:cstheme="minorHAnsi"/>
        </w:rPr>
        <w:t xml:space="preserve"> </w:t>
      </w:r>
      <w:r w:rsidRPr="00D7076F">
        <w:rPr>
          <w:rFonts w:asciiTheme="minorHAnsi" w:hAnsiTheme="minorHAnsi" w:cstheme="minorHAnsi"/>
        </w:rPr>
        <w:t>de</w:t>
      </w:r>
      <w:r w:rsidRPr="005D5565">
        <w:rPr>
          <w:rFonts w:asciiTheme="minorHAnsi" w:hAnsiTheme="minorHAnsi" w:cstheme="minorHAnsi"/>
        </w:rPr>
        <w:t xml:space="preserve"> </w:t>
      </w:r>
      <w:r w:rsidRPr="00D7076F">
        <w:rPr>
          <w:rFonts w:asciiTheme="minorHAnsi" w:hAnsiTheme="minorHAnsi" w:cstheme="minorHAnsi"/>
        </w:rPr>
        <w:t>plusieurs</w:t>
      </w:r>
      <w:r w:rsidRPr="005D5565">
        <w:rPr>
          <w:rFonts w:asciiTheme="minorHAnsi" w:hAnsiTheme="minorHAnsi" w:cstheme="minorHAnsi"/>
        </w:rPr>
        <w:t xml:space="preserve"> </w:t>
      </w:r>
      <w:r w:rsidRPr="00D7076F">
        <w:rPr>
          <w:rFonts w:asciiTheme="minorHAnsi" w:hAnsiTheme="minorHAnsi" w:cstheme="minorHAnsi"/>
        </w:rPr>
        <w:t>iPads</w:t>
      </w:r>
      <w:r w:rsidRPr="005D5565">
        <w:rPr>
          <w:rFonts w:asciiTheme="minorHAnsi" w:hAnsiTheme="minorHAnsi" w:cstheme="minorHAnsi"/>
        </w:rPr>
        <w:t xml:space="preserve"> </w:t>
      </w:r>
      <w:r w:rsidRPr="00D7076F">
        <w:rPr>
          <w:rFonts w:asciiTheme="minorHAnsi" w:hAnsiTheme="minorHAnsi" w:cstheme="minorHAnsi"/>
        </w:rPr>
        <w:t>avion, se référer au chapitre 8.9 de l’OMA.</w:t>
      </w:r>
    </w:p>
    <w:p w14:paraId="37035A43" w14:textId="77777777" w:rsidR="004C0BE5" w:rsidRPr="00D7076F" w:rsidRDefault="004C0BE5" w:rsidP="004C0BE5">
      <w:pPr>
        <w:pStyle w:val="Corpsdetexte"/>
        <w:spacing w:before="6"/>
        <w:ind w:left="284" w:right="14"/>
        <w:jc w:val="both"/>
        <w:rPr>
          <w:rFonts w:asciiTheme="minorHAnsi" w:hAnsiTheme="minorHAnsi" w:cstheme="minorHAnsi"/>
          <w:sz w:val="2"/>
        </w:rPr>
      </w:pPr>
    </w:p>
    <w:p w14:paraId="16AA7B22" w14:textId="77777777" w:rsidR="004C0BE5" w:rsidRPr="00D7076F" w:rsidRDefault="004C0BE5" w:rsidP="004C0BE5">
      <w:pPr>
        <w:pStyle w:val="Corpsdetexte"/>
        <w:spacing w:before="4"/>
        <w:ind w:left="284" w:right="14"/>
        <w:jc w:val="both"/>
        <w:rPr>
          <w:rFonts w:asciiTheme="minorHAnsi" w:hAnsiTheme="minorHAnsi" w:cstheme="minorHAnsi"/>
          <w:sz w:val="12"/>
        </w:rPr>
      </w:pPr>
    </w:p>
    <w:p w14:paraId="25428312" w14:textId="77777777" w:rsidR="004C0BE5" w:rsidRPr="00284B2F" w:rsidRDefault="004C0BE5" w:rsidP="006F6016">
      <w:pPr>
        <w:pStyle w:val="Titre2"/>
      </w:pPr>
      <w:bookmarkStart w:id="50" w:name="1.1.3_Administration_hardware"/>
      <w:bookmarkStart w:id="51" w:name="_Toc164764647"/>
      <w:bookmarkStart w:id="52" w:name="_Toc164785619"/>
      <w:bookmarkStart w:id="53" w:name="_Toc164785761"/>
      <w:bookmarkStart w:id="54" w:name="_Toc168580247"/>
      <w:bookmarkEnd w:id="50"/>
      <w:r w:rsidRPr="00F35634">
        <w:t>ADMINISTRATION HARDWARE</w:t>
      </w:r>
      <w:bookmarkEnd w:id="51"/>
      <w:bookmarkEnd w:id="52"/>
      <w:bookmarkEnd w:id="53"/>
      <w:bookmarkEnd w:id="54"/>
    </w:p>
    <w:p w14:paraId="03AB1A77" w14:textId="77777777" w:rsidR="004C0BE5" w:rsidRPr="00D7076F" w:rsidRDefault="004C0BE5" w:rsidP="004C0BE5">
      <w:pPr>
        <w:pStyle w:val="Corpsdetexte"/>
        <w:spacing w:before="91" w:line="249" w:lineRule="auto"/>
        <w:ind w:left="284" w:right="14"/>
        <w:jc w:val="both"/>
        <w:rPr>
          <w:rFonts w:asciiTheme="minorHAnsi" w:hAnsiTheme="minorHAnsi" w:cstheme="minorHAnsi"/>
        </w:rPr>
      </w:pPr>
      <w:r w:rsidRPr="00D7076F">
        <w:rPr>
          <w:rFonts w:asciiTheme="minorHAnsi" w:hAnsiTheme="minorHAnsi" w:cstheme="minorHAnsi"/>
        </w:rPr>
        <w:t>Chaque</w:t>
      </w:r>
      <w:r w:rsidRPr="00D7076F">
        <w:rPr>
          <w:rFonts w:asciiTheme="minorHAnsi" w:hAnsiTheme="minorHAnsi" w:cstheme="minorHAnsi"/>
          <w:spacing w:val="-5"/>
        </w:rPr>
        <w:t xml:space="preserve"> </w:t>
      </w:r>
      <w:r w:rsidRPr="00D7076F">
        <w:rPr>
          <w:rFonts w:asciiTheme="minorHAnsi" w:hAnsiTheme="minorHAnsi" w:cstheme="minorHAnsi"/>
        </w:rPr>
        <w:t>iPad</w:t>
      </w:r>
      <w:r w:rsidRPr="00D7076F">
        <w:rPr>
          <w:rFonts w:asciiTheme="minorHAnsi" w:hAnsiTheme="minorHAnsi" w:cstheme="minorHAnsi"/>
          <w:spacing w:val="-4"/>
        </w:rPr>
        <w:t xml:space="preserve"> </w:t>
      </w:r>
      <w:r w:rsidRPr="00D7076F">
        <w:rPr>
          <w:rFonts w:asciiTheme="minorHAnsi" w:hAnsiTheme="minorHAnsi" w:cstheme="minorHAnsi"/>
        </w:rPr>
        <w:t>est</w:t>
      </w:r>
      <w:r w:rsidRPr="00D7076F">
        <w:rPr>
          <w:rFonts w:asciiTheme="minorHAnsi" w:hAnsiTheme="minorHAnsi" w:cstheme="minorHAnsi"/>
          <w:spacing w:val="-4"/>
        </w:rPr>
        <w:t xml:space="preserve"> </w:t>
      </w:r>
      <w:r w:rsidRPr="00D7076F">
        <w:rPr>
          <w:rFonts w:asciiTheme="minorHAnsi" w:hAnsiTheme="minorHAnsi" w:cstheme="minorHAnsi"/>
        </w:rPr>
        <w:t>enrôlé</w:t>
      </w:r>
      <w:r w:rsidRPr="00D7076F">
        <w:rPr>
          <w:rFonts w:asciiTheme="minorHAnsi" w:hAnsiTheme="minorHAnsi" w:cstheme="minorHAnsi"/>
          <w:spacing w:val="-4"/>
        </w:rPr>
        <w:t xml:space="preserve"> </w:t>
      </w:r>
      <w:r w:rsidRPr="00D7076F">
        <w:rPr>
          <w:rFonts w:asciiTheme="minorHAnsi" w:hAnsiTheme="minorHAnsi" w:cstheme="minorHAnsi"/>
        </w:rPr>
        <w:t>dans</w:t>
      </w:r>
      <w:r w:rsidRPr="00D7076F">
        <w:rPr>
          <w:rFonts w:asciiTheme="minorHAnsi" w:hAnsiTheme="minorHAnsi" w:cstheme="minorHAnsi"/>
          <w:spacing w:val="-4"/>
        </w:rPr>
        <w:t xml:space="preserve"> </w:t>
      </w:r>
      <w:r w:rsidRPr="00D7076F">
        <w:rPr>
          <w:rFonts w:asciiTheme="minorHAnsi" w:hAnsiTheme="minorHAnsi" w:cstheme="minorHAnsi"/>
        </w:rPr>
        <w:t>le</w:t>
      </w:r>
      <w:r w:rsidRPr="00D7076F">
        <w:rPr>
          <w:rFonts w:asciiTheme="minorHAnsi" w:hAnsiTheme="minorHAnsi" w:cstheme="minorHAnsi"/>
          <w:spacing w:val="-4"/>
        </w:rPr>
        <w:t xml:space="preserve"> </w:t>
      </w:r>
      <w:r w:rsidRPr="00D7076F">
        <w:rPr>
          <w:rFonts w:asciiTheme="minorHAnsi" w:hAnsiTheme="minorHAnsi" w:cstheme="minorHAnsi"/>
        </w:rPr>
        <w:t>système</w:t>
      </w:r>
      <w:r w:rsidRPr="00D7076F">
        <w:rPr>
          <w:rFonts w:asciiTheme="minorHAnsi" w:hAnsiTheme="minorHAnsi" w:cstheme="minorHAnsi"/>
          <w:spacing w:val="-4"/>
        </w:rPr>
        <w:t xml:space="preserve"> </w:t>
      </w:r>
      <w:r w:rsidRPr="00D7076F">
        <w:rPr>
          <w:rFonts w:asciiTheme="minorHAnsi" w:hAnsiTheme="minorHAnsi" w:cstheme="minorHAnsi"/>
        </w:rPr>
        <w:t>MDM</w:t>
      </w:r>
      <w:r w:rsidRPr="00D7076F">
        <w:rPr>
          <w:rFonts w:asciiTheme="minorHAnsi" w:hAnsiTheme="minorHAnsi" w:cstheme="minorHAnsi"/>
          <w:spacing w:val="-13"/>
        </w:rPr>
        <w:t xml:space="preserve"> </w:t>
      </w:r>
      <w:r w:rsidRPr="00D7076F">
        <w:rPr>
          <w:rFonts w:asciiTheme="minorHAnsi" w:hAnsiTheme="minorHAnsi" w:cstheme="minorHAnsi"/>
        </w:rPr>
        <w:t>Airwatch.</w:t>
      </w:r>
      <w:r w:rsidRPr="00D7076F">
        <w:rPr>
          <w:rFonts w:asciiTheme="minorHAnsi" w:hAnsiTheme="minorHAnsi" w:cstheme="minorHAnsi"/>
          <w:spacing w:val="-3"/>
        </w:rPr>
        <w:t xml:space="preserve"> </w:t>
      </w:r>
      <w:r w:rsidRPr="00D7076F">
        <w:rPr>
          <w:rFonts w:asciiTheme="minorHAnsi" w:hAnsiTheme="minorHAnsi" w:cstheme="minorHAnsi"/>
        </w:rPr>
        <w:t>Ce</w:t>
      </w:r>
      <w:r w:rsidRPr="00D7076F">
        <w:rPr>
          <w:rFonts w:asciiTheme="minorHAnsi" w:hAnsiTheme="minorHAnsi" w:cstheme="minorHAnsi"/>
          <w:spacing w:val="-4"/>
        </w:rPr>
        <w:t xml:space="preserve"> </w:t>
      </w:r>
      <w:r w:rsidRPr="00D7076F">
        <w:rPr>
          <w:rFonts w:asciiTheme="minorHAnsi" w:hAnsiTheme="minorHAnsi" w:cstheme="minorHAnsi"/>
        </w:rPr>
        <w:t>système</w:t>
      </w:r>
      <w:r w:rsidRPr="00D7076F">
        <w:rPr>
          <w:rFonts w:asciiTheme="minorHAnsi" w:hAnsiTheme="minorHAnsi" w:cstheme="minorHAnsi"/>
          <w:spacing w:val="-4"/>
        </w:rPr>
        <w:t xml:space="preserve"> </w:t>
      </w:r>
      <w:r w:rsidRPr="00D7076F">
        <w:rPr>
          <w:rFonts w:asciiTheme="minorHAnsi" w:hAnsiTheme="minorHAnsi" w:cstheme="minorHAnsi"/>
        </w:rPr>
        <w:t>permet</w:t>
      </w:r>
      <w:r w:rsidRPr="00D7076F">
        <w:rPr>
          <w:rFonts w:asciiTheme="minorHAnsi" w:hAnsiTheme="minorHAnsi" w:cstheme="minorHAnsi"/>
          <w:spacing w:val="-4"/>
        </w:rPr>
        <w:t xml:space="preserve"> </w:t>
      </w:r>
      <w:r w:rsidRPr="00D7076F">
        <w:rPr>
          <w:rFonts w:asciiTheme="minorHAnsi" w:hAnsiTheme="minorHAnsi" w:cstheme="minorHAnsi"/>
        </w:rPr>
        <w:t>de superviser la flotte iPad et de contrôler la bonne mise à jour des applications.</w:t>
      </w:r>
    </w:p>
    <w:p w14:paraId="5623014D" w14:textId="77777777" w:rsidR="004C0BE5" w:rsidRPr="00D7076F" w:rsidRDefault="004C0BE5" w:rsidP="004C0BE5">
      <w:pPr>
        <w:pStyle w:val="Corpsdetexte"/>
        <w:spacing w:before="82" w:line="249" w:lineRule="auto"/>
        <w:ind w:left="284" w:right="14"/>
        <w:jc w:val="both"/>
        <w:rPr>
          <w:rFonts w:asciiTheme="minorHAnsi" w:hAnsiTheme="minorHAnsi" w:cstheme="minorHAnsi"/>
        </w:rPr>
      </w:pPr>
      <w:r w:rsidRPr="00D7076F">
        <w:rPr>
          <w:rFonts w:asciiTheme="minorHAnsi" w:hAnsiTheme="minorHAnsi" w:cstheme="minorHAnsi"/>
        </w:rPr>
        <w:t>Le</w:t>
      </w:r>
      <w:r w:rsidRPr="00D7076F">
        <w:rPr>
          <w:rFonts w:asciiTheme="minorHAnsi" w:hAnsiTheme="minorHAnsi" w:cstheme="minorHAnsi"/>
          <w:spacing w:val="-11"/>
        </w:rPr>
        <w:t xml:space="preserve"> </w:t>
      </w:r>
      <w:r w:rsidRPr="00D7076F">
        <w:rPr>
          <w:rFonts w:asciiTheme="minorHAnsi" w:hAnsiTheme="minorHAnsi" w:cstheme="minorHAnsi"/>
        </w:rPr>
        <w:t>BEOPS</w:t>
      </w:r>
      <w:r w:rsidRPr="00D7076F">
        <w:rPr>
          <w:rFonts w:asciiTheme="minorHAnsi" w:hAnsiTheme="minorHAnsi" w:cstheme="minorHAnsi"/>
          <w:spacing w:val="-11"/>
        </w:rPr>
        <w:t xml:space="preserve"> </w:t>
      </w:r>
      <w:r w:rsidRPr="00D7076F">
        <w:rPr>
          <w:rFonts w:asciiTheme="minorHAnsi" w:hAnsiTheme="minorHAnsi" w:cstheme="minorHAnsi"/>
        </w:rPr>
        <w:t>est</w:t>
      </w:r>
      <w:r w:rsidRPr="00D7076F">
        <w:rPr>
          <w:rFonts w:asciiTheme="minorHAnsi" w:hAnsiTheme="minorHAnsi" w:cstheme="minorHAnsi"/>
          <w:spacing w:val="-10"/>
        </w:rPr>
        <w:t xml:space="preserve"> </w:t>
      </w:r>
      <w:r w:rsidRPr="00D7076F">
        <w:rPr>
          <w:rFonts w:asciiTheme="minorHAnsi" w:hAnsiTheme="minorHAnsi" w:cstheme="minorHAnsi"/>
        </w:rPr>
        <w:t>garant</w:t>
      </w:r>
      <w:r w:rsidRPr="00D7076F">
        <w:rPr>
          <w:rFonts w:asciiTheme="minorHAnsi" w:hAnsiTheme="minorHAnsi" w:cstheme="minorHAnsi"/>
          <w:spacing w:val="-12"/>
        </w:rPr>
        <w:t xml:space="preserve"> </w:t>
      </w:r>
      <w:r w:rsidRPr="00D7076F">
        <w:rPr>
          <w:rFonts w:asciiTheme="minorHAnsi" w:hAnsiTheme="minorHAnsi" w:cstheme="minorHAnsi"/>
        </w:rPr>
        <w:t>de</w:t>
      </w:r>
      <w:r w:rsidRPr="00D7076F">
        <w:rPr>
          <w:rFonts w:asciiTheme="minorHAnsi" w:hAnsiTheme="minorHAnsi" w:cstheme="minorHAnsi"/>
          <w:spacing w:val="-10"/>
        </w:rPr>
        <w:t xml:space="preserve"> </w:t>
      </w:r>
      <w:r w:rsidRPr="00D7076F">
        <w:rPr>
          <w:rFonts w:asciiTheme="minorHAnsi" w:hAnsiTheme="minorHAnsi" w:cstheme="minorHAnsi"/>
        </w:rPr>
        <w:t>la</w:t>
      </w:r>
      <w:r w:rsidRPr="00D7076F">
        <w:rPr>
          <w:rFonts w:asciiTheme="minorHAnsi" w:hAnsiTheme="minorHAnsi" w:cstheme="minorHAnsi"/>
          <w:spacing w:val="-11"/>
        </w:rPr>
        <w:t xml:space="preserve"> </w:t>
      </w:r>
      <w:r w:rsidRPr="00D7076F">
        <w:rPr>
          <w:rFonts w:asciiTheme="minorHAnsi" w:hAnsiTheme="minorHAnsi" w:cstheme="minorHAnsi"/>
        </w:rPr>
        <w:t>structure</w:t>
      </w:r>
      <w:r w:rsidRPr="00D7076F">
        <w:rPr>
          <w:rFonts w:asciiTheme="minorHAnsi" w:hAnsiTheme="minorHAnsi" w:cstheme="minorHAnsi"/>
          <w:spacing w:val="-11"/>
        </w:rPr>
        <w:t xml:space="preserve"> </w:t>
      </w:r>
      <w:r w:rsidRPr="00D7076F">
        <w:rPr>
          <w:rFonts w:asciiTheme="minorHAnsi" w:hAnsiTheme="minorHAnsi" w:cstheme="minorHAnsi"/>
        </w:rPr>
        <w:t>des</w:t>
      </w:r>
      <w:r w:rsidRPr="00D7076F">
        <w:rPr>
          <w:rFonts w:asciiTheme="minorHAnsi" w:hAnsiTheme="minorHAnsi" w:cstheme="minorHAnsi"/>
          <w:spacing w:val="-11"/>
        </w:rPr>
        <w:t xml:space="preserve"> </w:t>
      </w:r>
      <w:r w:rsidRPr="00D7076F">
        <w:rPr>
          <w:rFonts w:asciiTheme="minorHAnsi" w:hAnsiTheme="minorHAnsi" w:cstheme="minorHAnsi"/>
        </w:rPr>
        <w:t>profils</w:t>
      </w:r>
      <w:r w:rsidRPr="00D7076F">
        <w:rPr>
          <w:rFonts w:asciiTheme="minorHAnsi" w:hAnsiTheme="minorHAnsi" w:cstheme="minorHAnsi"/>
          <w:spacing w:val="-11"/>
        </w:rPr>
        <w:t xml:space="preserve"> </w:t>
      </w:r>
      <w:r w:rsidRPr="00D7076F">
        <w:rPr>
          <w:rFonts w:asciiTheme="minorHAnsi" w:hAnsiTheme="minorHAnsi" w:cstheme="minorHAnsi"/>
        </w:rPr>
        <w:t>des</w:t>
      </w:r>
      <w:r w:rsidRPr="00D7076F">
        <w:rPr>
          <w:rFonts w:asciiTheme="minorHAnsi" w:hAnsiTheme="minorHAnsi" w:cstheme="minorHAnsi"/>
          <w:spacing w:val="-11"/>
        </w:rPr>
        <w:t xml:space="preserve"> </w:t>
      </w:r>
      <w:r w:rsidRPr="00D7076F">
        <w:rPr>
          <w:rFonts w:asciiTheme="minorHAnsi" w:hAnsiTheme="minorHAnsi" w:cstheme="minorHAnsi"/>
        </w:rPr>
        <w:t>iPads.</w:t>
      </w:r>
      <w:r w:rsidRPr="00D7076F">
        <w:rPr>
          <w:rFonts w:asciiTheme="minorHAnsi" w:hAnsiTheme="minorHAnsi" w:cstheme="minorHAnsi"/>
          <w:spacing w:val="-11"/>
        </w:rPr>
        <w:t xml:space="preserve"> </w:t>
      </w:r>
      <w:r w:rsidRPr="00D7076F">
        <w:rPr>
          <w:rFonts w:asciiTheme="minorHAnsi" w:hAnsiTheme="minorHAnsi" w:cstheme="minorHAnsi"/>
        </w:rPr>
        <w:t>Le</w:t>
      </w:r>
      <w:r w:rsidRPr="00D7076F">
        <w:rPr>
          <w:rFonts w:asciiTheme="minorHAnsi" w:hAnsiTheme="minorHAnsi" w:cstheme="minorHAnsi"/>
          <w:spacing w:val="-11"/>
        </w:rPr>
        <w:t xml:space="preserve"> </w:t>
      </w:r>
      <w:r w:rsidRPr="00D7076F">
        <w:rPr>
          <w:rFonts w:asciiTheme="minorHAnsi" w:hAnsiTheme="minorHAnsi" w:cstheme="minorHAnsi"/>
        </w:rPr>
        <w:t>service</w:t>
      </w:r>
      <w:r w:rsidRPr="00D7076F">
        <w:rPr>
          <w:rFonts w:asciiTheme="minorHAnsi" w:hAnsiTheme="minorHAnsi" w:cstheme="minorHAnsi"/>
          <w:spacing w:val="-11"/>
        </w:rPr>
        <w:t xml:space="preserve"> </w:t>
      </w:r>
      <w:r w:rsidRPr="00D7076F">
        <w:rPr>
          <w:rFonts w:asciiTheme="minorHAnsi" w:hAnsiTheme="minorHAnsi" w:cstheme="minorHAnsi"/>
        </w:rPr>
        <w:t>Exploitation IT</w:t>
      </w:r>
      <w:r w:rsidRPr="00D7076F">
        <w:rPr>
          <w:rFonts w:asciiTheme="minorHAnsi" w:hAnsiTheme="minorHAnsi" w:cstheme="minorHAnsi"/>
          <w:spacing w:val="-13"/>
        </w:rPr>
        <w:t xml:space="preserve"> </w:t>
      </w:r>
      <w:r w:rsidRPr="00D7076F">
        <w:rPr>
          <w:rFonts w:asciiTheme="minorHAnsi" w:hAnsiTheme="minorHAnsi" w:cstheme="minorHAnsi"/>
        </w:rPr>
        <w:t>est</w:t>
      </w:r>
      <w:r w:rsidRPr="00D7076F">
        <w:rPr>
          <w:rFonts w:asciiTheme="minorHAnsi" w:hAnsiTheme="minorHAnsi" w:cstheme="minorHAnsi"/>
          <w:spacing w:val="-13"/>
        </w:rPr>
        <w:t xml:space="preserve"> </w:t>
      </w:r>
      <w:r w:rsidRPr="00D7076F">
        <w:rPr>
          <w:rFonts w:asciiTheme="minorHAnsi" w:hAnsiTheme="minorHAnsi" w:cstheme="minorHAnsi"/>
        </w:rPr>
        <w:t>garant</w:t>
      </w:r>
      <w:r w:rsidRPr="00D7076F">
        <w:rPr>
          <w:rFonts w:asciiTheme="minorHAnsi" w:hAnsiTheme="minorHAnsi" w:cstheme="minorHAnsi"/>
          <w:spacing w:val="-12"/>
        </w:rPr>
        <w:t xml:space="preserve"> </w:t>
      </w:r>
      <w:r w:rsidRPr="00D7076F">
        <w:rPr>
          <w:rFonts w:asciiTheme="minorHAnsi" w:hAnsiTheme="minorHAnsi" w:cstheme="minorHAnsi"/>
        </w:rPr>
        <w:t>de</w:t>
      </w:r>
      <w:r w:rsidRPr="00D7076F">
        <w:rPr>
          <w:rFonts w:asciiTheme="minorHAnsi" w:hAnsiTheme="minorHAnsi" w:cstheme="minorHAnsi"/>
          <w:spacing w:val="-13"/>
        </w:rPr>
        <w:t xml:space="preserve"> </w:t>
      </w:r>
      <w:r w:rsidRPr="00D7076F">
        <w:rPr>
          <w:rFonts w:asciiTheme="minorHAnsi" w:hAnsiTheme="minorHAnsi" w:cstheme="minorHAnsi"/>
        </w:rPr>
        <w:t>sa</w:t>
      </w:r>
      <w:r w:rsidRPr="00D7076F">
        <w:rPr>
          <w:rFonts w:asciiTheme="minorHAnsi" w:hAnsiTheme="minorHAnsi" w:cstheme="minorHAnsi"/>
          <w:spacing w:val="-12"/>
        </w:rPr>
        <w:t xml:space="preserve"> </w:t>
      </w:r>
      <w:r w:rsidRPr="00D7076F">
        <w:rPr>
          <w:rFonts w:asciiTheme="minorHAnsi" w:hAnsiTheme="minorHAnsi" w:cstheme="minorHAnsi"/>
        </w:rPr>
        <w:t>mise</w:t>
      </w:r>
      <w:r w:rsidRPr="00D7076F">
        <w:rPr>
          <w:rFonts w:asciiTheme="minorHAnsi" w:hAnsiTheme="minorHAnsi" w:cstheme="minorHAnsi"/>
          <w:spacing w:val="-13"/>
        </w:rPr>
        <w:t xml:space="preserve"> </w:t>
      </w:r>
      <w:r w:rsidRPr="00D7076F">
        <w:rPr>
          <w:rFonts w:asciiTheme="minorHAnsi" w:hAnsiTheme="minorHAnsi" w:cstheme="minorHAnsi"/>
        </w:rPr>
        <w:t>en</w:t>
      </w:r>
      <w:r w:rsidRPr="00D7076F">
        <w:rPr>
          <w:rFonts w:asciiTheme="minorHAnsi" w:hAnsiTheme="minorHAnsi" w:cstheme="minorHAnsi"/>
          <w:spacing w:val="-12"/>
        </w:rPr>
        <w:t xml:space="preserve"> </w:t>
      </w:r>
      <w:r w:rsidRPr="00D7076F">
        <w:rPr>
          <w:rFonts w:asciiTheme="minorHAnsi" w:hAnsiTheme="minorHAnsi" w:cstheme="minorHAnsi"/>
        </w:rPr>
        <w:t>œuvre</w:t>
      </w:r>
      <w:r w:rsidRPr="00D7076F">
        <w:rPr>
          <w:rFonts w:asciiTheme="minorHAnsi" w:hAnsiTheme="minorHAnsi" w:cstheme="minorHAnsi"/>
          <w:spacing w:val="-13"/>
        </w:rPr>
        <w:t xml:space="preserve"> </w:t>
      </w:r>
      <w:r w:rsidRPr="00D7076F">
        <w:rPr>
          <w:rFonts w:asciiTheme="minorHAnsi" w:hAnsiTheme="minorHAnsi" w:cstheme="minorHAnsi"/>
        </w:rPr>
        <w:t>et</w:t>
      </w:r>
      <w:r w:rsidRPr="00D7076F">
        <w:rPr>
          <w:rFonts w:asciiTheme="minorHAnsi" w:hAnsiTheme="minorHAnsi" w:cstheme="minorHAnsi"/>
          <w:spacing w:val="-11"/>
        </w:rPr>
        <w:t xml:space="preserve"> </w:t>
      </w:r>
      <w:r w:rsidRPr="00D7076F">
        <w:rPr>
          <w:rFonts w:asciiTheme="minorHAnsi" w:hAnsiTheme="minorHAnsi" w:cstheme="minorHAnsi"/>
        </w:rPr>
        <w:t>de</w:t>
      </w:r>
      <w:r w:rsidRPr="00D7076F">
        <w:rPr>
          <w:rFonts w:asciiTheme="minorHAnsi" w:hAnsiTheme="minorHAnsi" w:cstheme="minorHAnsi"/>
          <w:spacing w:val="-12"/>
        </w:rPr>
        <w:t xml:space="preserve"> </w:t>
      </w:r>
      <w:r w:rsidRPr="00D7076F">
        <w:rPr>
          <w:rFonts w:asciiTheme="minorHAnsi" w:hAnsiTheme="minorHAnsi" w:cstheme="minorHAnsi"/>
        </w:rPr>
        <w:t>son</w:t>
      </w:r>
      <w:r w:rsidRPr="00D7076F">
        <w:rPr>
          <w:rFonts w:asciiTheme="minorHAnsi" w:hAnsiTheme="minorHAnsi" w:cstheme="minorHAnsi"/>
          <w:spacing w:val="-12"/>
        </w:rPr>
        <w:t xml:space="preserve"> </w:t>
      </w:r>
      <w:r w:rsidRPr="00D7076F">
        <w:rPr>
          <w:rFonts w:asciiTheme="minorHAnsi" w:hAnsiTheme="minorHAnsi" w:cstheme="minorHAnsi"/>
        </w:rPr>
        <w:t>maintien</w:t>
      </w:r>
      <w:r w:rsidRPr="00D7076F">
        <w:rPr>
          <w:rFonts w:asciiTheme="minorHAnsi" w:hAnsiTheme="minorHAnsi" w:cstheme="minorHAnsi"/>
          <w:spacing w:val="-12"/>
        </w:rPr>
        <w:t xml:space="preserve"> </w:t>
      </w:r>
      <w:r w:rsidRPr="00D7076F">
        <w:rPr>
          <w:rFonts w:asciiTheme="minorHAnsi" w:hAnsiTheme="minorHAnsi" w:cstheme="minorHAnsi"/>
        </w:rPr>
        <w:t>dans</w:t>
      </w:r>
      <w:r w:rsidRPr="00D7076F">
        <w:rPr>
          <w:rFonts w:asciiTheme="minorHAnsi" w:hAnsiTheme="minorHAnsi" w:cstheme="minorHAnsi"/>
          <w:spacing w:val="-12"/>
        </w:rPr>
        <w:t xml:space="preserve"> </w:t>
      </w:r>
      <w:r w:rsidRPr="00D7076F">
        <w:rPr>
          <w:rFonts w:asciiTheme="minorHAnsi" w:hAnsiTheme="minorHAnsi" w:cstheme="minorHAnsi"/>
        </w:rPr>
        <w:t>le</w:t>
      </w:r>
      <w:r w:rsidRPr="00D7076F">
        <w:rPr>
          <w:rFonts w:asciiTheme="minorHAnsi" w:hAnsiTheme="minorHAnsi" w:cstheme="minorHAnsi"/>
          <w:spacing w:val="-11"/>
        </w:rPr>
        <w:t xml:space="preserve"> </w:t>
      </w:r>
      <w:r w:rsidRPr="00D7076F">
        <w:rPr>
          <w:rFonts w:asciiTheme="minorHAnsi" w:hAnsiTheme="minorHAnsi" w:cstheme="minorHAnsi"/>
        </w:rPr>
        <w:t>logiciel</w:t>
      </w:r>
      <w:r w:rsidRPr="00D7076F">
        <w:rPr>
          <w:rFonts w:asciiTheme="minorHAnsi" w:hAnsiTheme="minorHAnsi" w:cstheme="minorHAnsi"/>
          <w:spacing w:val="-17"/>
        </w:rPr>
        <w:t xml:space="preserve"> </w:t>
      </w:r>
      <w:r w:rsidRPr="00D7076F">
        <w:rPr>
          <w:rFonts w:asciiTheme="minorHAnsi" w:hAnsiTheme="minorHAnsi" w:cstheme="minorHAnsi"/>
          <w:spacing w:val="-2"/>
        </w:rPr>
        <w:t>AIRWATCH.</w:t>
      </w:r>
    </w:p>
    <w:p w14:paraId="17F5B80C" w14:textId="77777777" w:rsidR="004C0BE5" w:rsidRPr="00D7076F" w:rsidRDefault="004C0BE5" w:rsidP="004C0BE5">
      <w:pPr>
        <w:pStyle w:val="Corpsdetexte"/>
        <w:spacing w:before="82" w:line="249" w:lineRule="auto"/>
        <w:ind w:left="284" w:right="14" w:hanging="1"/>
        <w:jc w:val="both"/>
        <w:rPr>
          <w:rFonts w:asciiTheme="minorHAnsi" w:hAnsiTheme="minorHAnsi" w:cstheme="minorHAnsi"/>
        </w:rPr>
      </w:pPr>
      <w:r w:rsidRPr="00D7076F">
        <w:rPr>
          <w:rFonts w:asciiTheme="minorHAnsi" w:hAnsiTheme="minorHAnsi" w:cstheme="minorHAnsi"/>
        </w:rPr>
        <w:t>L’architecture</w:t>
      </w:r>
      <w:r w:rsidRPr="00D7076F">
        <w:rPr>
          <w:rFonts w:asciiTheme="minorHAnsi" w:hAnsiTheme="minorHAnsi" w:cstheme="minorHAnsi"/>
          <w:spacing w:val="-13"/>
        </w:rPr>
        <w:t xml:space="preserve"> </w:t>
      </w:r>
      <w:r w:rsidRPr="00D7076F">
        <w:rPr>
          <w:rFonts w:asciiTheme="minorHAnsi" w:hAnsiTheme="minorHAnsi" w:cstheme="minorHAnsi"/>
        </w:rPr>
        <w:t>de</w:t>
      </w:r>
      <w:r w:rsidRPr="00D7076F">
        <w:rPr>
          <w:rFonts w:asciiTheme="minorHAnsi" w:hAnsiTheme="minorHAnsi" w:cstheme="minorHAnsi"/>
          <w:spacing w:val="-12"/>
        </w:rPr>
        <w:t xml:space="preserve"> </w:t>
      </w:r>
      <w:r w:rsidRPr="00D7076F">
        <w:rPr>
          <w:rFonts w:asciiTheme="minorHAnsi" w:hAnsiTheme="minorHAnsi" w:cstheme="minorHAnsi"/>
        </w:rPr>
        <w:t>ces</w:t>
      </w:r>
      <w:r w:rsidRPr="00D7076F">
        <w:rPr>
          <w:rFonts w:asciiTheme="minorHAnsi" w:hAnsiTheme="minorHAnsi" w:cstheme="minorHAnsi"/>
          <w:spacing w:val="-13"/>
        </w:rPr>
        <w:t xml:space="preserve"> </w:t>
      </w:r>
      <w:r w:rsidRPr="00D7076F">
        <w:rPr>
          <w:rFonts w:asciiTheme="minorHAnsi" w:hAnsiTheme="minorHAnsi" w:cstheme="minorHAnsi"/>
        </w:rPr>
        <w:t>profils</w:t>
      </w:r>
      <w:r w:rsidRPr="00D7076F">
        <w:rPr>
          <w:rFonts w:asciiTheme="minorHAnsi" w:hAnsiTheme="minorHAnsi" w:cstheme="minorHAnsi"/>
          <w:spacing w:val="-12"/>
        </w:rPr>
        <w:t xml:space="preserve"> </w:t>
      </w:r>
      <w:r w:rsidRPr="00D7076F">
        <w:rPr>
          <w:rFonts w:asciiTheme="minorHAnsi" w:hAnsiTheme="minorHAnsi" w:cstheme="minorHAnsi"/>
        </w:rPr>
        <w:t>AIRWATCH</w:t>
      </w:r>
      <w:r w:rsidRPr="00D7076F">
        <w:rPr>
          <w:rFonts w:asciiTheme="minorHAnsi" w:hAnsiTheme="minorHAnsi" w:cstheme="minorHAnsi"/>
          <w:spacing w:val="-13"/>
        </w:rPr>
        <w:t xml:space="preserve"> </w:t>
      </w:r>
      <w:r w:rsidRPr="00D7076F">
        <w:rPr>
          <w:rFonts w:asciiTheme="minorHAnsi" w:hAnsiTheme="minorHAnsi" w:cstheme="minorHAnsi"/>
        </w:rPr>
        <w:t>iPad</w:t>
      </w:r>
      <w:r w:rsidRPr="00D7076F">
        <w:rPr>
          <w:rFonts w:asciiTheme="minorHAnsi" w:hAnsiTheme="minorHAnsi" w:cstheme="minorHAnsi"/>
          <w:spacing w:val="-11"/>
        </w:rPr>
        <w:t xml:space="preserve"> </w:t>
      </w:r>
      <w:r w:rsidRPr="00D7076F">
        <w:rPr>
          <w:rFonts w:asciiTheme="minorHAnsi" w:hAnsiTheme="minorHAnsi" w:cstheme="minorHAnsi"/>
        </w:rPr>
        <w:t>a</w:t>
      </w:r>
      <w:r w:rsidRPr="00D7076F">
        <w:rPr>
          <w:rFonts w:asciiTheme="minorHAnsi" w:hAnsiTheme="minorHAnsi" w:cstheme="minorHAnsi"/>
          <w:spacing w:val="-11"/>
        </w:rPr>
        <w:t xml:space="preserve"> </w:t>
      </w:r>
      <w:r w:rsidRPr="00D7076F">
        <w:rPr>
          <w:rFonts w:asciiTheme="minorHAnsi" w:hAnsiTheme="minorHAnsi" w:cstheme="minorHAnsi"/>
        </w:rPr>
        <w:t>été</w:t>
      </w:r>
      <w:r w:rsidRPr="00D7076F">
        <w:rPr>
          <w:rFonts w:asciiTheme="minorHAnsi" w:hAnsiTheme="minorHAnsi" w:cstheme="minorHAnsi"/>
          <w:spacing w:val="-11"/>
        </w:rPr>
        <w:t xml:space="preserve"> </w:t>
      </w:r>
      <w:r w:rsidRPr="00D7076F">
        <w:rPr>
          <w:rFonts w:asciiTheme="minorHAnsi" w:hAnsiTheme="minorHAnsi" w:cstheme="minorHAnsi"/>
        </w:rPr>
        <w:t>développée</w:t>
      </w:r>
      <w:r w:rsidRPr="00D7076F">
        <w:rPr>
          <w:rFonts w:asciiTheme="minorHAnsi" w:hAnsiTheme="minorHAnsi" w:cstheme="minorHAnsi"/>
          <w:spacing w:val="-11"/>
        </w:rPr>
        <w:t xml:space="preserve"> </w:t>
      </w:r>
      <w:r w:rsidRPr="00D7076F">
        <w:rPr>
          <w:rFonts w:asciiTheme="minorHAnsi" w:hAnsiTheme="minorHAnsi" w:cstheme="minorHAnsi"/>
        </w:rPr>
        <w:t>conjointement entre les ingénieurs du BEOPS, notre service informatique et un prestataire réalisant les points les plus techniques des profils iPad.</w:t>
      </w:r>
    </w:p>
    <w:p w14:paraId="48A26C5E" w14:textId="44CA8FE8" w:rsidR="004C0BE5" w:rsidRPr="00D7076F" w:rsidRDefault="004C0BE5" w:rsidP="004C0BE5">
      <w:pPr>
        <w:pStyle w:val="Corpsdetexte"/>
        <w:spacing w:before="82" w:line="249" w:lineRule="auto"/>
        <w:ind w:left="284" w:right="14"/>
        <w:jc w:val="both"/>
        <w:rPr>
          <w:rFonts w:asciiTheme="minorHAnsi" w:hAnsiTheme="minorHAnsi" w:cstheme="minorHAnsi"/>
        </w:rPr>
      </w:pPr>
      <w:r w:rsidRPr="00D7076F">
        <w:rPr>
          <w:rFonts w:asciiTheme="minorHAnsi" w:hAnsiTheme="minorHAnsi" w:cstheme="minorHAnsi"/>
        </w:rPr>
        <w:t>L’administration</w:t>
      </w:r>
      <w:r w:rsidRPr="00D7076F">
        <w:rPr>
          <w:rFonts w:asciiTheme="minorHAnsi" w:hAnsiTheme="minorHAnsi" w:cstheme="minorHAnsi"/>
          <w:spacing w:val="-6"/>
        </w:rPr>
        <w:t xml:space="preserve"> </w:t>
      </w:r>
      <w:r w:rsidRPr="00D7076F">
        <w:rPr>
          <w:rFonts w:asciiTheme="minorHAnsi" w:hAnsiTheme="minorHAnsi" w:cstheme="minorHAnsi"/>
        </w:rPr>
        <w:t>d’Airwatch</w:t>
      </w:r>
      <w:r w:rsidRPr="00D7076F">
        <w:rPr>
          <w:rFonts w:asciiTheme="minorHAnsi" w:hAnsiTheme="minorHAnsi" w:cstheme="minorHAnsi"/>
          <w:spacing w:val="-6"/>
        </w:rPr>
        <w:t xml:space="preserve"> </w:t>
      </w:r>
      <w:r w:rsidRPr="00D7076F">
        <w:rPr>
          <w:rFonts w:asciiTheme="minorHAnsi" w:hAnsiTheme="minorHAnsi" w:cstheme="minorHAnsi"/>
        </w:rPr>
        <w:t>se</w:t>
      </w:r>
      <w:r w:rsidRPr="00D7076F">
        <w:rPr>
          <w:rFonts w:asciiTheme="minorHAnsi" w:hAnsiTheme="minorHAnsi" w:cstheme="minorHAnsi"/>
          <w:spacing w:val="-6"/>
        </w:rPr>
        <w:t xml:space="preserve"> </w:t>
      </w:r>
      <w:r w:rsidRPr="00D7076F">
        <w:rPr>
          <w:rFonts w:asciiTheme="minorHAnsi" w:hAnsiTheme="minorHAnsi" w:cstheme="minorHAnsi"/>
        </w:rPr>
        <w:t>fait</w:t>
      </w:r>
      <w:r w:rsidRPr="00D7076F">
        <w:rPr>
          <w:rFonts w:asciiTheme="minorHAnsi" w:hAnsiTheme="minorHAnsi" w:cstheme="minorHAnsi"/>
          <w:spacing w:val="-6"/>
        </w:rPr>
        <w:t xml:space="preserve"> </w:t>
      </w:r>
      <w:r w:rsidRPr="00D7076F">
        <w:rPr>
          <w:rFonts w:asciiTheme="minorHAnsi" w:hAnsiTheme="minorHAnsi" w:cstheme="minorHAnsi"/>
        </w:rPr>
        <w:t>à</w:t>
      </w:r>
      <w:r w:rsidRPr="00D7076F">
        <w:rPr>
          <w:rFonts w:asciiTheme="minorHAnsi" w:hAnsiTheme="minorHAnsi" w:cstheme="minorHAnsi"/>
          <w:spacing w:val="-6"/>
        </w:rPr>
        <w:t xml:space="preserve"> </w:t>
      </w:r>
      <w:r w:rsidRPr="00D7076F">
        <w:rPr>
          <w:rFonts w:asciiTheme="minorHAnsi" w:hAnsiTheme="minorHAnsi" w:cstheme="minorHAnsi"/>
        </w:rPr>
        <w:t>travers</w:t>
      </w:r>
      <w:r w:rsidRPr="00D7076F">
        <w:rPr>
          <w:rFonts w:asciiTheme="minorHAnsi" w:hAnsiTheme="minorHAnsi" w:cstheme="minorHAnsi"/>
          <w:spacing w:val="-6"/>
        </w:rPr>
        <w:t xml:space="preserve"> </w:t>
      </w:r>
      <w:r w:rsidRPr="00D7076F">
        <w:rPr>
          <w:rFonts w:asciiTheme="minorHAnsi" w:hAnsiTheme="minorHAnsi" w:cstheme="minorHAnsi"/>
        </w:rPr>
        <w:t>le</w:t>
      </w:r>
      <w:r>
        <w:rPr>
          <w:rFonts w:asciiTheme="minorHAnsi" w:hAnsiTheme="minorHAnsi" w:cstheme="minorHAnsi"/>
          <w:spacing w:val="-6"/>
        </w:rPr>
        <w:t xml:space="preserve"> </w:t>
      </w:r>
      <w:r w:rsidRPr="00D7076F">
        <w:rPr>
          <w:rFonts w:asciiTheme="minorHAnsi" w:hAnsiTheme="minorHAnsi" w:cstheme="minorHAnsi"/>
        </w:rPr>
        <w:t>portail</w:t>
      </w:r>
      <w:r>
        <w:rPr>
          <w:rFonts w:asciiTheme="minorHAnsi" w:hAnsiTheme="minorHAnsi" w:cstheme="minorHAnsi"/>
        </w:rPr>
        <w:t xml:space="preserve"> </w:t>
      </w:r>
      <w:r w:rsidRPr="00D7076F">
        <w:rPr>
          <w:rFonts w:asciiTheme="minorHAnsi" w:hAnsiTheme="minorHAnsi" w:cstheme="minorHAnsi"/>
        </w:rPr>
        <w:t xml:space="preserve">: </w:t>
      </w:r>
      <w:hyperlink r:id="rId18" w:history="1">
        <w:r>
          <w:rPr>
            <w:rStyle w:val="Lienhypertexte"/>
          </w:rPr>
          <w:t>Connexion (airwatchportals.com)</w:t>
        </w:r>
      </w:hyperlink>
    </w:p>
    <w:p w14:paraId="1A241AFB" w14:textId="750EE6F3" w:rsidR="004C0BE5" w:rsidRPr="00D7076F" w:rsidRDefault="004C0BE5" w:rsidP="004C0BE5">
      <w:pPr>
        <w:pStyle w:val="Corpsdetexte"/>
        <w:spacing w:before="3"/>
        <w:ind w:left="284" w:right="14"/>
        <w:jc w:val="both"/>
        <w:rPr>
          <w:rFonts w:asciiTheme="minorHAnsi" w:hAnsiTheme="minorHAnsi" w:cstheme="minorHAnsi"/>
          <w:sz w:val="6"/>
        </w:rPr>
      </w:pPr>
    </w:p>
    <w:p w14:paraId="762BD7F0" w14:textId="77777777" w:rsidR="004C0BE5" w:rsidRPr="00D7076F" w:rsidRDefault="004C0BE5" w:rsidP="004C0BE5">
      <w:pPr>
        <w:ind w:left="284" w:right="14"/>
        <w:jc w:val="both"/>
        <w:rPr>
          <w:rFonts w:asciiTheme="minorHAnsi" w:hAnsiTheme="minorHAnsi" w:cstheme="minorHAnsi"/>
          <w:sz w:val="6"/>
        </w:rPr>
      </w:pPr>
    </w:p>
    <w:p w14:paraId="1602DAED" w14:textId="313FF7D0" w:rsidR="004C0BE5" w:rsidRPr="00F35634" w:rsidRDefault="004C0BE5" w:rsidP="00F35634">
      <w:pPr>
        <w:pStyle w:val="Corpsdetexte"/>
        <w:spacing w:before="82" w:line="249" w:lineRule="auto"/>
        <w:ind w:left="284" w:right="14"/>
        <w:jc w:val="both"/>
        <w:rPr>
          <w:rFonts w:asciiTheme="minorHAnsi" w:hAnsiTheme="minorHAnsi" w:cstheme="minorHAnsi"/>
        </w:rPr>
      </w:pPr>
      <w:r w:rsidRPr="00F35634">
        <w:rPr>
          <w:rFonts w:asciiTheme="minorHAnsi" w:hAnsiTheme="minorHAnsi" w:cstheme="minorHAnsi"/>
          <w:noProof/>
        </w:rPr>
        <w:lastRenderedPageBreak/>
        <w:drawing>
          <wp:inline distT="0" distB="0" distL="0" distR="0" wp14:anchorId="638033A2" wp14:editId="51B918C0">
            <wp:extent cx="4419600" cy="2167255"/>
            <wp:effectExtent l="0" t="0" r="0" b="4445"/>
            <wp:docPr id="836593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93939" name="Picture 1" descr="A screenshot of a computer&#10;&#10;Description automatically generated"/>
                    <pic:cNvPicPr/>
                  </pic:nvPicPr>
                  <pic:blipFill>
                    <a:blip r:embed="rId19"/>
                    <a:stretch>
                      <a:fillRect/>
                    </a:stretch>
                  </pic:blipFill>
                  <pic:spPr>
                    <a:xfrm>
                      <a:off x="0" y="0"/>
                      <a:ext cx="4419600" cy="2167255"/>
                    </a:xfrm>
                    <a:prstGeom prst="rect">
                      <a:avLst/>
                    </a:prstGeom>
                  </pic:spPr>
                </pic:pic>
              </a:graphicData>
            </a:graphic>
          </wp:inline>
        </w:drawing>
      </w:r>
    </w:p>
    <w:p w14:paraId="77FFBD85" w14:textId="77777777" w:rsidR="004C0BE5" w:rsidRPr="00F35634" w:rsidRDefault="004C0BE5" w:rsidP="00F35634">
      <w:pPr>
        <w:pStyle w:val="Corpsdetexte"/>
        <w:spacing w:before="82" w:line="249" w:lineRule="auto"/>
        <w:ind w:right="14" w:firstLine="284"/>
        <w:jc w:val="both"/>
        <w:rPr>
          <w:rFonts w:asciiTheme="minorHAnsi" w:hAnsiTheme="minorHAnsi" w:cstheme="minorHAnsi"/>
        </w:rPr>
      </w:pPr>
      <w:r w:rsidRPr="00F35634">
        <w:rPr>
          <w:rFonts w:asciiTheme="minorHAnsi" w:hAnsiTheme="minorHAnsi" w:cstheme="minorHAnsi"/>
        </w:rPr>
        <w:t>Tous les iPads sont enrôlés dans le MDM Airwatch.</w:t>
      </w:r>
    </w:p>
    <w:p w14:paraId="5E293177" w14:textId="29167E7F" w:rsidR="00DE7CE6" w:rsidRDefault="004C0BE5" w:rsidP="004C0BE5">
      <w:pPr>
        <w:pStyle w:val="Corpsdetexte"/>
        <w:spacing w:before="82" w:line="249" w:lineRule="auto"/>
        <w:ind w:left="284" w:right="14"/>
        <w:jc w:val="both"/>
        <w:rPr>
          <w:rFonts w:asciiTheme="minorHAnsi" w:hAnsiTheme="minorHAnsi" w:cstheme="minorHAnsi"/>
        </w:rPr>
      </w:pPr>
      <w:r w:rsidRPr="00F35634">
        <w:rPr>
          <w:rFonts w:asciiTheme="minorHAnsi" w:hAnsiTheme="minorHAnsi" w:cstheme="minorHAnsi"/>
        </w:rPr>
        <w:t>Airwatch permet de bloquer le contenu des iPads et de limiter l’utilisation de l’iPad à un usage strictement professionnel. Il est également possible de vérifier les versions iOS de chaque iPad, les versions des applications installées et le contenu de chaque iPad.</w:t>
      </w:r>
    </w:p>
    <w:p w14:paraId="6C05B687" w14:textId="77777777" w:rsidR="004C0BE5" w:rsidRPr="00F35634" w:rsidRDefault="004C0BE5" w:rsidP="00F35634">
      <w:pPr>
        <w:pStyle w:val="Corpsdetexte"/>
        <w:spacing w:before="82" w:line="249" w:lineRule="auto"/>
        <w:ind w:left="284" w:right="14"/>
        <w:jc w:val="both"/>
        <w:rPr>
          <w:rFonts w:asciiTheme="minorHAnsi" w:hAnsiTheme="minorHAnsi" w:cstheme="minorHAnsi"/>
        </w:rPr>
      </w:pPr>
    </w:p>
    <w:p w14:paraId="388DF2B0" w14:textId="651EE770" w:rsidR="005D5565" w:rsidRPr="00284B2F" w:rsidRDefault="005D5565" w:rsidP="006F6016">
      <w:pPr>
        <w:pStyle w:val="Titre2"/>
      </w:pPr>
      <w:bookmarkStart w:id="55" w:name="1.1.2_paramétrages_généraux"/>
      <w:bookmarkStart w:id="56" w:name="_Hlk164766102"/>
      <w:bookmarkStart w:id="57" w:name="_Toc164785620"/>
      <w:bookmarkStart w:id="58" w:name="_Toc164785762"/>
      <w:bookmarkStart w:id="59" w:name="_Toc168580248"/>
      <w:bookmarkStart w:id="60" w:name="_Toc164764646"/>
      <w:bookmarkEnd w:id="55"/>
      <w:r w:rsidRPr="00284B2F">
        <w:t>CONFIGURATION</w:t>
      </w:r>
      <w:bookmarkEnd w:id="56"/>
      <w:r w:rsidRPr="00284B2F">
        <w:t xml:space="preserve"> GENERALE</w:t>
      </w:r>
      <w:bookmarkEnd w:id="57"/>
      <w:bookmarkEnd w:id="58"/>
      <w:bookmarkEnd w:id="59"/>
    </w:p>
    <w:p w14:paraId="33DB5F2D" w14:textId="6559184B" w:rsidR="00DE7CE6" w:rsidRPr="005D5565" w:rsidRDefault="005D5565" w:rsidP="005D5565">
      <w:pPr>
        <w:pStyle w:val="Corpsdetexte"/>
        <w:spacing w:before="93" w:line="249" w:lineRule="auto"/>
        <w:ind w:left="284" w:right="14"/>
        <w:jc w:val="both"/>
        <w:rPr>
          <w:rFonts w:asciiTheme="minorHAnsi" w:hAnsiTheme="minorHAnsi" w:cstheme="minorHAnsi"/>
          <w:sz w:val="22"/>
          <w:szCs w:val="22"/>
          <w:u w:val="single"/>
        </w:rPr>
      </w:pPr>
      <w:r w:rsidRPr="00D7076F">
        <w:rPr>
          <w:rFonts w:asciiTheme="minorHAnsi" w:hAnsiTheme="minorHAnsi" w:cstheme="minorHAnsi"/>
          <w:noProof/>
        </w:rPr>
        <w:drawing>
          <wp:anchor distT="0" distB="0" distL="0" distR="0" simplePos="0" relativeHeight="251642880" behindDoc="0" locked="0" layoutInCell="1" allowOverlap="1" wp14:anchorId="44070AE3" wp14:editId="71544A63">
            <wp:simplePos x="0" y="0"/>
            <wp:positionH relativeFrom="margin">
              <wp:align>center</wp:align>
            </wp:positionH>
            <wp:positionV relativeFrom="paragraph">
              <wp:posOffset>344170</wp:posOffset>
            </wp:positionV>
            <wp:extent cx="2635250" cy="2176780"/>
            <wp:effectExtent l="0" t="0" r="0" b="0"/>
            <wp:wrapTopAndBottom/>
            <wp:docPr id="393109918" name="image4.jpeg"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09918" name="image4.jpeg" descr="Une image contenant texte, capture d’écran, logiciel, Icône d’ordinateur&#10;&#10;Description générée automatiquement"/>
                    <pic:cNvPicPr/>
                  </pic:nvPicPr>
                  <pic:blipFill rotWithShape="1">
                    <a:blip r:embed="rId20" cstate="print"/>
                    <a:srcRect b="35644"/>
                    <a:stretch/>
                  </pic:blipFill>
                  <pic:spPr bwMode="auto">
                    <a:xfrm>
                      <a:off x="0" y="0"/>
                      <a:ext cx="2635250" cy="2176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0"/>
      <w:r w:rsidR="00E02E7B" w:rsidRPr="00F35634">
        <w:rPr>
          <w:rFonts w:asciiTheme="minorHAnsi" w:hAnsiTheme="minorHAnsi" w:cstheme="minorHAnsi"/>
          <w:sz w:val="22"/>
          <w:szCs w:val="22"/>
          <w:u w:val="single"/>
        </w:rPr>
        <w:t>Auto-lock</w:t>
      </w:r>
      <w:r>
        <w:rPr>
          <w:rFonts w:asciiTheme="minorHAnsi" w:hAnsiTheme="minorHAnsi" w:cstheme="minorHAnsi"/>
          <w:sz w:val="22"/>
          <w:szCs w:val="22"/>
          <w:u w:val="single"/>
        </w:rPr>
        <w:t> :</w:t>
      </w:r>
      <w:r w:rsidRPr="005D5565">
        <w:rPr>
          <w:rFonts w:asciiTheme="minorHAnsi" w:hAnsiTheme="minorHAnsi" w:cstheme="minorHAnsi"/>
          <w:sz w:val="22"/>
          <w:szCs w:val="22"/>
        </w:rPr>
        <w:t xml:space="preserve"> </w:t>
      </w:r>
      <w:r w:rsidR="00E02E7B" w:rsidRPr="00D7076F">
        <w:rPr>
          <w:rFonts w:asciiTheme="minorHAnsi" w:hAnsiTheme="minorHAnsi" w:cstheme="minorHAnsi"/>
        </w:rPr>
        <w:t>Désactiver</w:t>
      </w:r>
      <w:r w:rsidR="00E02E7B" w:rsidRPr="00D7076F">
        <w:rPr>
          <w:rFonts w:asciiTheme="minorHAnsi" w:hAnsiTheme="minorHAnsi" w:cstheme="minorHAnsi"/>
          <w:spacing w:val="-5"/>
        </w:rPr>
        <w:t xml:space="preserve"> </w:t>
      </w:r>
      <w:r w:rsidR="00E02E7B" w:rsidRPr="00D7076F">
        <w:rPr>
          <w:rFonts w:asciiTheme="minorHAnsi" w:hAnsiTheme="minorHAnsi" w:cstheme="minorHAnsi"/>
        </w:rPr>
        <w:t>la</w:t>
      </w:r>
      <w:r w:rsidR="00E02E7B" w:rsidRPr="00D7076F">
        <w:rPr>
          <w:rFonts w:asciiTheme="minorHAnsi" w:hAnsiTheme="minorHAnsi" w:cstheme="minorHAnsi"/>
          <w:spacing w:val="-5"/>
        </w:rPr>
        <w:t xml:space="preserve"> </w:t>
      </w:r>
      <w:r w:rsidR="00E02E7B" w:rsidRPr="00D7076F">
        <w:rPr>
          <w:rFonts w:asciiTheme="minorHAnsi" w:hAnsiTheme="minorHAnsi" w:cstheme="minorHAnsi"/>
        </w:rPr>
        <w:t>mise</w:t>
      </w:r>
      <w:r w:rsidR="00E02E7B" w:rsidRPr="00D7076F">
        <w:rPr>
          <w:rFonts w:asciiTheme="minorHAnsi" w:hAnsiTheme="minorHAnsi" w:cstheme="minorHAnsi"/>
          <w:spacing w:val="-5"/>
        </w:rPr>
        <w:t xml:space="preserve"> </w:t>
      </w:r>
      <w:r w:rsidR="00E02E7B" w:rsidRPr="00D7076F">
        <w:rPr>
          <w:rFonts w:asciiTheme="minorHAnsi" w:hAnsiTheme="minorHAnsi" w:cstheme="minorHAnsi"/>
        </w:rPr>
        <w:t>en</w:t>
      </w:r>
      <w:r w:rsidR="00E02E7B" w:rsidRPr="00D7076F">
        <w:rPr>
          <w:rFonts w:asciiTheme="minorHAnsi" w:hAnsiTheme="minorHAnsi" w:cstheme="minorHAnsi"/>
          <w:spacing w:val="-4"/>
        </w:rPr>
        <w:t xml:space="preserve"> </w:t>
      </w:r>
      <w:r w:rsidR="00E02E7B" w:rsidRPr="00D7076F">
        <w:rPr>
          <w:rFonts w:asciiTheme="minorHAnsi" w:hAnsiTheme="minorHAnsi" w:cstheme="minorHAnsi"/>
        </w:rPr>
        <w:t>veille</w:t>
      </w:r>
      <w:r w:rsidR="00E02E7B" w:rsidRPr="00D7076F">
        <w:rPr>
          <w:rFonts w:asciiTheme="minorHAnsi" w:hAnsiTheme="minorHAnsi" w:cstheme="minorHAnsi"/>
          <w:spacing w:val="-5"/>
        </w:rPr>
        <w:t xml:space="preserve"> </w:t>
      </w:r>
      <w:r w:rsidR="00E02E7B" w:rsidRPr="00D7076F">
        <w:rPr>
          <w:rFonts w:asciiTheme="minorHAnsi" w:hAnsiTheme="minorHAnsi" w:cstheme="minorHAnsi"/>
        </w:rPr>
        <w:t>automatique</w:t>
      </w:r>
      <w:r w:rsidR="00E02E7B" w:rsidRPr="00D7076F">
        <w:rPr>
          <w:rFonts w:asciiTheme="minorHAnsi" w:hAnsiTheme="minorHAnsi" w:cstheme="minorHAnsi"/>
          <w:spacing w:val="-5"/>
        </w:rPr>
        <w:t xml:space="preserve"> </w:t>
      </w:r>
      <w:r w:rsidR="00E02E7B" w:rsidRPr="00D7076F">
        <w:rPr>
          <w:rFonts w:asciiTheme="minorHAnsi" w:hAnsiTheme="minorHAnsi" w:cstheme="minorHAnsi"/>
        </w:rPr>
        <w:t>de</w:t>
      </w:r>
      <w:r w:rsidR="00E02E7B" w:rsidRPr="00D7076F">
        <w:rPr>
          <w:rFonts w:asciiTheme="minorHAnsi" w:hAnsiTheme="minorHAnsi" w:cstheme="minorHAnsi"/>
          <w:spacing w:val="-4"/>
        </w:rPr>
        <w:t xml:space="preserve"> </w:t>
      </w:r>
      <w:r w:rsidR="00E02E7B" w:rsidRPr="00D7076F">
        <w:rPr>
          <w:rFonts w:asciiTheme="minorHAnsi" w:hAnsiTheme="minorHAnsi" w:cstheme="minorHAnsi"/>
          <w:spacing w:val="-2"/>
        </w:rPr>
        <w:t>l’écran.</w:t>
      </w:r>
    </w:p>
    <w:p w14:paraId="01DF1E30" w14:textId="166CF9D5" w:rsidR="00065539" w:rsidRPr="00D7076F" w:rsidRDefault="00065539" w:rsidP="004C0BE5">
      <w:pPr>
        <w:ind w:right="14"/>
        <w:jc w:val="both"/>
        <w:rPr>
          <w:rFonts w:asciiTheme="minorHAnsi" w:hAnsiTheme="minorHAnsi" w:cstheme="minorHAnsi"/>
        </w:rPr>
        <w:sectPr w:rsidR="00065539" w:rsidRPr="00D7076F" w:rsidSect="00D7076F">
          <w:pgSz w:w="8400" w:h="11900"/>
          <w:pgMar w:top="720" w:right="720" w:bottom="720" w:left="720" w:header="0" w:footer="0" w:gutter="0"/>
          <w:cols w:space="720"/>
          <w:docGrid w:linePitch="299"/>
        </w:sectPr>
      </w:pPr>
    </w:p>
    <w:p w14:paraId="479B2237" w14:textId="740FCFA1" w:rsidR="00065539" w:rsidRPr="004C0BE5" w:rsidRDefault="00E02E7B" w:rsidP="004C0BE5">
      <w:pPr>
        <w:pStyle w:val="Corpsdetexte"/>
        <w:spacing w:before="93" w:line="249" w:lineRule="auto"/>
        <w:ind w:left="284" w:right="14"/>
        <w:jc w:val="both"/>
        <w:rPr>
          <w:rFonts w:asciiTheme="minorHAnsi" w:hAnsiTheme="minorHAnsi" w:cstheme="minorHAnsi"/>
          <w:sz w:val="22"/>
          <w:szCs w:val="22"/>
          <w:u w:val="single"/>
        </w:rPr>
      </w:pPr>
      <w:r w:rsidRPr="004C0BE5">
        <w:rPr>
          <w:rFonts w:asciiTheme="minorHAnsi" w:hAnsiTheme="minorHAnsi" w:cstheme="minorHAnsi"/>
          <w:sz w:val="22"/>
          <w:szCs w:val="22"/>
          <w:u w:val="single"/>
        </w:rPr>
        <w:lastRenderedPageBreak/>
        <w:t>Date &amp; Time</w:t>
      </w:r>
      <w:r w:rsidR="004C0BE5">
        <w:rPr>
          <w:rFonts w:asciiTheme="minorHAnsi" w:hAnsiTheme="minorHAnsi" w:cstheme="minorHAnsi"/>
          <w:sz w:val="22"/>
          <w:szCs w:val="22"/>
          <w:u w:val="single"/>
        </w:rPr>
        <w:t> </w:t>
      </w:r>
      <w:r w:rsidR="004C0BE5" w:rsidRPr="004C0BE5">
        <w:rPr>
          <w:rFonts w:asciiTheme="minorHAnsi" w:hAnsiTheme="minorHAnsi" w:cstheme="minorHAnsi"/>
          <w:sz w:val="22"/>
          <w:szCs w:val="22"/>
        </w:rPr>
        <w:t xml:space="preserve">: </w:t>
      </w:r>
      <w:r w:rsidRPr="00D7076F">
        <w:rPr>
          <w:rFonts w:asciiTheme="minorHAnsi" w:hAnsiTheme="minorHAnsi" w:cstheme="minorHAnsi"/>
        </w:rPr>
        <w:t>Régler</w:t>
      </w:r>
      <w:r w:rsidRPr="00D7076F">
        <w:rPr>
          <w:rFonts w:asciiTheme="minorHAnsi" w:hAnsiTheme="minorHAnsi" w:cstheme="minorHAnsi"/>
          <w:spacing w:val="-5"/>
        </w:rPr>
        <w:t xml:space="preserve"> </w:t>
      </w:r>
      <w:r w:rsidRPr="00D7076F">
        <w:rPr>
          <w:rFonts w:asciiTheme="minorHAnsi" w:hAnsiTheme="minorHAnsi" w:cstheme="minorHAnsi"/>
        </w:rPr>
        <w:t>l’heure</w:t>
      </w:r>
      <w:r w:rsidRPr="00D7076F">
        <w:rPr>
          <w:rFonts w:asciiTheme="minorHAnsi" w:hAnsiTheme="minorHAnsi" w:cstheme="minorHAnsi"/>
          <w:spacing w:val="-5"/>
        </w:rPr>
        <w:t xml:space="preserve"> </w:t>
      </w:r>
      <w:r w:rsidRPr="00D7076F">
        <w:rPr>
          <w:rFonts w:asciiTheme="minorHAnsi" w:hAnsiTheme="minorHAnsi" w:cstheme="minorHAnsi"/>
        </w:rPr>
        <w:t>(UTC),</w:t>
      </w:r>
      <w:r w:rsidRPr="00D7076F">
        <w:rPr>
          <w:rFonts w:asciiTheme="minorHAnsi" w:hAnsiTheme="minorHAnsi" w:cstheme="minorHAnsi"/>
          <w:spacing w:val="-6"/>
        </w:rPr>
        <w:t xml:space="preserve"> </w:t>
      </w:r>
      <w:r w:rsidRPr="00D7076F">
        <w:rPr>
          <w:rFonts w:asciiTheme="minorHAnsi" w:hAnsiTheme="minorHAnsi" w:cstheme="minorHAnsi"/>
        </w:rPr>
        <w:t>le</w:t>
      </w:r>
      <w:r w:rsidRPr="00D7076F">
        <w:rPr>
          <w:rFonts w:asciiTheme="minorHAnsi" w:hAnsiTheme="minorHAnsi" w:cstheme="minorHAnsi"/>
          <w:spacing w:val="-6"/>
        </w:rPr>
        <w:t xml:space="preserve"> </w:t>
      </w:r>
      <w:r w:rsidRPr="00D7076F">
        <w:rPr>
          <w:rFonts w:asciiTheme="minorHAnsi" w:hAnsiTheme="minorHAnsi" w:cstheme="minorHAnsi"/>
        </w:rPr>
        <w:t>fuseau</w:t>
      </w:r>
      <w:r w:rsidRPr="00D7076F">
        <w:rPr>
          <w:rFonts w:asciiTheme="minorHAnsi" w:hAnsiTheme="minorHAnsi" w:cstheme="minorHAnsi"/>
          <w:spacing w:val="-5"/>
        </w:rPr>
        <w:t xml:space="preserve"> </w:t>
      </w:r>
      <w:r w:rsidRPr="00D7076F">
        <w:rPr>
          <w:rFonts w:asciiTheme="minorHAnsi" w:hAnsiTheme="minorHAnsi" w:cstheme="minorHAnsi"/>
        </w:rPr>
        <w:t>horaire</w:t>
      </w:r>
      <w:r w:rsidRPr="00D7076F">
        <w:rPr>
          <w:rFonts w:asciiTheme="minorHAnsi" w:hAnsiTheme="minorHAnsi" w:cstheme="minorHAnsi"/>
          <w:spacing w:val="-5"/>
        </w:rPr>
        <w:t xml:space="preserve"> </w:t>
      </w:r>
      <w:r w:rsidRPr="00D7076F">
        <w:rPr>
          <w:rFonts w:asciiTheme="minorHAnsi" w:hAnsiTheme="minorHAnsi" w:cstheme="minorHAnsi"/>
          <w:spacing w:val="-2"/>
        </w:rPr>
        <w:t>(GMT).</w:t>
      </w:r>
    </w:p>
    <w:p w14:paraId="6E561890" w14:textId="77777777" w:rsidR="00DE7CE6" w:rsidRPr="00D7076F" w:rsidRDefault="00E02E7B" w:rsidP="00D7076F">
      <w:pPr>
        <w:pStyle w:val="Corpsdetexte"/>
        <w:spacing w:before="5"/>
        <w:ind w:left="284" w:right="14"/>
        <w:jc w:val="both"/>
        <w:rPr>
          <w:rFonts w:asciiTheme="minorHAnsi" w:hAnsiTheme="minorHAnsi" w:cstheme="minorHAnsi"/>
          <w:sz w:val="7"/>
        </w:rPr>
      </w:pPr>
      <w:r w:rsidRPr="00D7076F">
        <w:rPr>
          <w:rFonts w:asciiTheme="minorHAnsi" w:hAnsiTheme="minorHAnsi" w:cstheme="minorHAnsi"/>
          <w:noProof/>
        </w:rPr>
        <w:drawing>
          <wp:anchor distT="0" distB="0" distL="0" distR="0" simplePos="0" relativeHeight="251649024" behindDoc="0" locked="0" layoutInCell="1" allowOverlap="1" wp14:anchorId="43BFB469" wp14:editId="3277609E">
            <wp:simplePos x="0" y="0"/>
            <wp:positionH relativeFrom="page">
              <wp:posOffset>513715</wp:posOffset>
            </wp:positionH>
            <wp:positionV relativeFrom="paragraph">
              <wp:posOffset>68580</wp:posOffset>
            </wp:positionV>
            <wp:extent cx="4131945" cy="2247900"/>
            <wp:effectExtent l="0" t="0" r="1905" b="0"/>
            <wp:wrapTopAndBottom/>
            <wp:docPr id="1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jpeg"/>
                    <pic:cNvPicPr/>
                  </pic:nvPicPr>
                  <pic:blipFill>
                    <a:blip r:embed="rId21" cstate="print"/>
                    <a:stretch>
                      <a:fillRect/>
                    </a:stretch>
                  </pic:blipFill>
                  <pic:spPr>
                    <a:xfrm>
                      <a:off x="0" y="0"/>
                      <a:ext cx="4131945" cy="2247900"/>
                    </a:xfrm>
                    <a:prstGeom prst="rect">
                      <a:avLst/>
                    </a:prstGeom>
                  </pic:spPr>
                </pic:pic>
              </a:graphicData>
            </a:graphic>
            <wp14:sizeRelH relativeFrom="margin">
              <wp14:pctWidth>0</wp14:pctWidth>
            </wp14:sizeRelH>
            <wp14:sizeRelV relativeFrom="margin">
              <wp14:pctHeight>0</wp14:pctHeight>
            </wp14:sizeRelV>
          </wp:anchor>
        </w:drawing>
      </w:r>
    </w:p>
    <w:p w14:paraId="4FF75C5C" w14:textId="77777777" w:rsidR="00DE7CE6" w:rsidRPr="00D7076F" w:rsidRDefault="00DE7CE6" w:rsidP="00D7076F">
      <w:pPr>
        <w:ind w:left="284" w:right="14"/>
        <w:jc w:val="both"/>
        <w:rPr>
          <w:rFonts w:asciiTheme="minorHAnsi" w:hAnsiTheme="minorHAnsi" w:cstheme="minorHAnsi"/>
          <w:sz w:val="7"/>
        </w:rPr>
      </w:pPr>
    </w:p>
    <w:p w14:paraId="74D146BB" w14:textId="77777777" w:rsidR="00065539" w:rsidRPr="00D7076F" w:rsidRDefault="00065539" w:rsidP="00D7076F">
      <w:pPr>
        <w:ind w:left="284" w:right="14"/>
        <w:jc w:val="both"/>
        <w:rPr>
          <w:rFonts w:asciiTheme="minorHAnsi" w:hAnsiTheme="minorHAnsi" w:cstheme="minorHAnsi"/>
          <w:sz w:val="7"/>
        </w:rPr>
      </w:pPr>
    </w:p>
    <w:p w14:paraId="0381ECF7" w14:textId="77777777" w:rsidR="00065539" w:rsidRPr="00D7076F" w:rsidRDefault="00065539" w:rsidP="00D7076F">
      <w:pPr>
        <w:ind w:left="284" w:right="14"/>
        <w:jc w:val="both"/>
        <w:rPr>
          <w:rFonts w:asciiTheme="minorHAnsi" w:hAnsiTheme="minorHAnsi" w:cstheme="minorHAnsi"/>
          <w:sz w:val="7"/>
        </w:rPr>
      </w:pPr>
    </w:p>
    <w:p w14:paraId="1D336DF0" w14:textId="77777777" w:rsidR="00065539" w:rsidRPr="00D7076F" w:rsidRDefault="00065539" w:rsidP="00D7076F">
      <w:pPr>
        <w:ind w:left="284" w:right="14"/>
        <w:jc w:val="both"/>
        <w:rPr>
          <w:rFonts w:asciiTheme="minorHAnsi" w:hAnsiTheme="minorHAnsi" w:cstheme="minorHAnsi"/>
          <w:sz w:val="7"/>
        </w:rPr>
      </w:pPr>
    </w:p>
    <w:p w14:paraId="1D0B13A3" w14:textId="457EEB82" w:rsidR="00065539" w:rsidRPr="004C0BE5" w:rsidRDefault="00065539" w:rsidP="004C0BE5">
      <w:pPr>
        <w:pStyle w:val="Corpsdetexte"/>
        <w:spacing w:before="93" w:line="249" w:lineRule="auto"/>
        <w:ind w:left="284" w:right="14"/>
        <w:jc w:val="both"/>
        <w:rPr>
          <w:rFonts w:asciiTheme="minorHAnsi" w:hAnsiTheme="minorHAnsi" w:cstheme="minorHAnsi"/>
          <w:sz w:val="22"/>
          <w:szCs w:val="22"/>
          <w:u w:val="single"/>
        </w:rPr>
      </w:pPr>
      <w:r w:rsidRPr="004C0BE5">
        <w:rPr>
          <w:rFonts w:asciiTheme="minorHAnsi" w:hAnsiTheme="minorHAnsi" w:cstheme="minorHAnsi"/>
          <w:sz w:val="22"/>
          <w:szCs w:val="22"/>
          <w:u w:val="single"/>
        </w:rPr>
        <w:t>Disposition de l’écran d’accueil</w:t>
      </w:r>
    </w:p>
    <w:p w14:paraId="77F93176" w14:textId="43C4F233" w:rsidR="00065539" w:rsidRPr="004C0BE5" w:rsidRDefault="004C0BE5" w:rsidP="004C0BE5">
      <w:pPr>
        <w:pStyle w:val="Corpsdetexte"/>
        <w:spacing w:before="89" w:line="249" w:lineRule="auto"/>
        <w:ind w:left="284" w:right="14"/>
        <w:jc w:val="both"/>
        <w:rPr>
          <w:rFonts w:asciiTheme="minorHAnsi" w:hAnsiTheme="minorHAnsi" w:cstheme="minorHAnsi"/>
        </w:rPr>
        <w:sectPr w:rsidR="00065539" w:rsidRPr="004C0BE5" w:rsidSect="00D7076F">
          <w:pgSz w:w="8400" w:h="11900"/>
          <w:pgMar w:top="720" w:right="720" w:bottom="720" w:left="720" w:header="0" w:footer="0" w:gutter="0"/>
          <w:cols w:space="720"/>
          <w:docGrid w:linePitch="299"/>
        </w:sectPr>
      </w:pPr>
      <w:r w:rsidRPr="00D7076F">
        <w:rPr>
          <w:rFonts w:asciiTheme="minorHAnsi" w:hAnsiTheme="minorHAnsi" w:cstheme="minorHAnsi"/>
          <w:noProof/>
        </w:rPr>
        <w:drawing>
          <wp:anchor distT="0" distB="0" distL="0" distR="0" simplePos="0" relativeHeight="251643904" behindDoc="0" locked="0" layoutInCell="1" allowOverlap="1" wp14:anchorId="19E34AD2" wp14:editId="49B6AC41">
            <wp:simplePos x="0" y="0"/>
            <wp:positionH relativeFrom="margin">
              <wp:align>center</wp:align>
            </wp:positionH>
            <wp:positionV relativeFrom="paragraph">
              <wp:posOffset>347794</wp:posOffset>
            </wp:positionV>
            <wp:extent cx="4161790" cy="1974850"/>
            <wp:effectExtent l="0" t="0" r="0" b="6350"/>
            <wp:wrapTopAndBottom/>
            <wp:docPr id="21" name="image6.jpeg" descr="Une image contenant texte, logiciel, Icône d’ordina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jpeg" descr="Une image contenant texte, logiciel, Icône d’ordinateur, capture d’écran&#10;&#10;Description générée automatiquement"/>
                    <pic:cNvPicPr/>
                  </pic:nvPicPr>
                  <pic:blipFill>
                    <a:blip r:embed="rId22" cstate="print"/>
                    <a:stretch>
                      <a:fillRect/>
                    </a:stretch>
                  </pic:blipFill>
                  <pic:spPr>
                    <a:xfrm>
                      <a:off x="0" y="0"/>
                      <a:ext cx="4161790" cy="1974850"/>
                    </a:xfrm>
                    <a:prstGeom prst="rect">
                      <a:avLst/>
                    </a:prstGeom>
                  </pic:spPr>
                </pic:pic>
              </a:graphicData>
            </a:graphic>
            <wp14:sizeRelH relativeFrom="margin">
              <wp14:pctWidth>0</wp14:pctWidth>
            </wp14:sizeRelH>
            <wp14:sizeRelV relativeFrom="margin">
              <wp14:pctHeight>0</wp14:pctHeight>
            </wp14:sizeRelV>
          </wp:anchor>
        </w:drawing>
      </w:r>
      <w:r w:rsidR="00065539" w:rsidRPr="00D7076F">
        <w:rPr>
          <w:rFonts w:asciiTheme="minorHAnsi" w:hAnsiTheme="minorHAnsi" w:cstheme="minorHAnsi"/>
        </w:rPr>
        <w:t>Dans</w:t>
      </w:r>
      <w:r w:rsidR="00065539" w:rsidRPr="00D7076F">
        <w:rPr>
          <w:rFonts w:asciiTheme="minorHAnsi" w:hAnsiTheme="minorHAnsi" w:cstheme="minorHAnsi"/>
          <w:spacing w:val="-5"/>
        </w:rPr>
        <w:t xml:space="preserve"> </w:t>
      </w:r>
      <w:r w:rsidR="00065539" w:rsidRPr="00D7076F">
        <w:rPr>
          <w:rFonts w:asciiTheme="minorHAnsi" w:hAnsiTheme="minorHAnsi" w:cstheme="minorHAnsi"/>
        </w:rPr>
        <w:t>Réglages</w:t>
      </w:r>
      <w:r w:rsidR="00065539" w:rsidRPr="00D7076F">
        <w:rPr>
          <w:rFonts w:asciiTheme="minorHAnsi" w:hAnsiTheme="minorHAnsi" w:cstheme="minorHAnsi"/>
          <w:spacing w:val="-5"/>
        </w:rPr>
        <w:t xml:space="preserve"> </w:t>
      </w:r>
      <w:r w:rsidR="00065539" w:rsidRPr="00D7076F">
        <w:rPr>
          <w:rFonts w:asciiTheme="minorHAnsi" w:hAnsiTheme="minorHAnsi" w:cstheme="minorHAnsi"/>
        </w:rPr>
        <w:t>&gt;</w:t>
      </w:r>
      <w:r w:rsidR="00065539" w:rsidRPr="00D7076F">
        <w:rPr>
          <w:rFonts w:asciiTheme="minorHAnsi" w:hAnsiTheme="minorHAnsi" w:cstheme="minorHAnsi"/>
          <w:spacing w:val="-5"/>
        </w:rPr>
        <w:t xml:space="preserve"> </w:t>
      </w:r>
      <w:r w:rsidR="00065539" w:rsidRPr="00D7076F">
        <w:rPr>
          <w:rFonts w:asciiTheme="minorHAnsi" w:hAnsiTheme="minorHAnsi" w:cstheme="minorHAnsi"/>
        </w:rPr>
        <w:t>Ecran</w:t>
      </w:r>
      <w:r w:rsidR="00065539" w:rsidRPr="00D7076F">
        <w:rPr>
          <w:rFonts w:asciiTheme="minorHAnsi" w:hAnsiTheme="minorHAnsi" w:cstheme="minorHAnsi"/>
          <w:spacing w:val="-5"/>
        </w:rPr>
        <w:t xml:space="preserve"> </w:t>
      </w:r>
      <w:r w:rsidR="00065539" w:rsidRPr="00D7076F">
        <w:rPr>
          <w:rFonts w:asciiTheme="minorHAnsi" w:hAnsiTheme="minorHAnsi" w:cstheme="minorHAnsi"/>
        </w:rPr>
        <w:t>d’accueil</w:t>
      </w:r>
      <w:r w:rsidR="00065539" w:rsidRPr="00D7076F">
        <w:rPr>
          <w:rFonts w:asciiTheme="minorHAnsi" w:hAnsiTheme="minorHAnsi" w:cstheme="minorHAnsi"/>
          <w:spacing w:val="-5"/>
        </w:rPr>
        <w:t xml:space="preserve"> </w:t>
      </w:r>
      <w:r w:rsidR="00065539" w:rsidRPr="00D7076F">
        <w:rPr>
          <w:rFonts w:asciiTheme="minorHAnsi" w:hAnsiTheme="minorHAnsi" w:cstheme="minorHAnsi"/>
        </w:rPr>
        <w:t>et</w:t>
      </w:r>
      <w:r w:rsidR="00065539" w:rsidRPr="00D7076F">
        <w:rPr>
          <w:rFonts w:asciiTheme="minorHAnsi" w:hAnsiTheme="minorHAnsi" w:cstheme="minorHAnsi"/>
          <w:spacing w:val="-4"/>
        </w:rPr>
        <w:t xml:space="preserve"> </w:t>
      </w:r>
      <w:r w:rsidR="00065539" w:rsidRPr="00D7076F">
        <w:rPr>
          <w:rFonts w:asciiTheme="minorHAnsi" w:hAnsiTheme="minorHAnsi" w:cstheme="minorHAnsi"/>
        </w:rPr>
        <w:t>Dock,</w:t>
      </w:r>
      <w:r w:rsidR="00065539" w:rsidRPr="00D7076F">
        <w:rPr>
          <w:rFonts w:asciiTheme="minorHAnsi" w:hAnsiTheme="minorHAnsi" w:cstheme="minorHAnsi"/>
          <w:spacing w:val="-5"/>
        </w:rPr>
        <w:t xml:space="preserve"> </w:t>
      </w:r>
      <w:r w:rsidR="00065539" w:rsidRPr="00D7076F">
        <w:rPr>
          <w:rFonts w:asciiTheme="minorHAnsi" w:hAnsiTheme="minorHAnsi" w:cstheme="minorHAnsi"/>
        </w:rPr>
        <w:t>choisir</w:t>
      </w:r>
      <w:r w:rsidR="00065539" w:rsidRPr="00D7076F">
        <w:rPr>
          <w:rFonts w:asciiTheme="minorHAnsi" w:hAnsiTheme="minorHAnsi" w:cstheme="minorHAnsi"/>
          <w:spacing w:val="-5"/>
        </w:rPr>
        <w:t xml:space="preserve"> </w:t>
      </w:r>
      <w:r w:rsidR="00065539" w:rsidRPr="00D7076F">
        <w:rPr>
          <w:rFonts w:asciiTheme="minorHAnsi" w:hAnsiTheme="minorHAnsi" w:cstheme="minorHAnsi"/>
        </w:rPr>
        <w:t>un</w:t>
      </w:r>
      <w:r w:rsidR="00065539" w:rsidRPr="00D7076F">
        <w:rPr>
          <w:rFonts w:asciiTheme="minorHAnsi" w:hAnsiTheme="minorHAnsi" w:cstheme="minorHAnsi"/>
          <w:spacing w:val="-5"/>
        </w:rPr>
        <w:t xml:space="preserve"> </w:t>
      </w:r>
      <w:r w:rsidR="00065539" w:rsidRPr="00D7076F">
        <w:rPr>
          <w:rFonts w:asciiTheme="minorHAnsi" w:hAnsiTheme="minorHAnsi" w:cstheme="minorHAnsi"/>
        </w:rPr>
        <w:t>affichage</w:t>
      </w:r>
      <w:r w:rsidR="00065539" w:rsidRPr="00D7076F">
        <w:rPr>
          <w:rFonts w:asciiTheme="minorHAnsi" w:hAnsiTheme="minorHAnsi" w:cstheme="minorHAnsi"/>
          <w:spacing w:val="-6"/>
        </w:rPr>
        <w:t xml:space="preserve"> </w:t>
      </w:r>
      <w:r w:rsidR="00065539" w:rsidRPr="00D7076F">
        <w:rPr>
          <w:rFonts w:asciiTheme="minorHAnsi" w:hAnsiTheme="minorHAnsi" w:cstheme="minorHAnsi"/>
        </w:rPr>
        <w:t xml:space="preserve">d’icônes </w:t>
      </w:r>
      <w:r>
        <w:rPr>
          <w:rFonts w:asciiTheme="minorHAnsi" w:hAnsiTheme="minorHAnsi" w:cstheme="minorHAnsi"/>
          <w:spacing w:val="-2"/>
        </w:rPr>
        <w:t>« </w:t>
      </w:r>
      <w:r w:rsidR="00065539" w:rsidRPr="00D7076F">
        <w:rPr>
          <w:rFonts w:asciiTheme="minorHAnsi" w:hAnsiTheme="minorHAnsi" w:cstheme="minorHAnsi"/>
          <w:spacing w:val="-2"/>
        </w:rPr>
        <w:t>Grandes</w:t>
      </w:r>
      <w:r>
        <w:rPr>
          <w:rFonts w:asciiTheme="minorHAnsi" w:hAnsiTheme="minorHAnsi" w:cstheme="minorHAnsi"/>
          <w:spacing w:val="-2"/>
        </w:rPr>
        <w:t> ».</w:t>
      </w:r>
    </w:p>
    <w:p w14:paraId="63FB17C3" w14:textId="3B16002E" w:rsidR="00DE7CE6" w:rsidRPr="00284B2F" w:rsidRDefault="004C0BE5" w:rsidP="006F6016">
      <w:pPr>
        <w:pStyle w:val="Titre2"/>
      </w:pPr>
      <w:bookmarkStart w:id="61" w:name="_MODIFICATIONS_DES_APPLICATIONS"/>
      <w:bookmarkStart w:id="62" w:name="_Toc164785621"/>
      <w:bookmarkStart w:id="63" w:name="_Toc164785763"/>
      <w:bookmarkStart w:id="64" w:name="_Toc168580249"/>
      <w:bookmarkStart w:id="65" w:name="_Hlk164782638"/>
      <w:bookmarkEnd w:id="61"/>
      <w:r w:rsidRPr="00284B2F">
        <w:lastRenderedPageBreak/>
        <w:t>MODIFICATIONS DES APPLICATIONS METIE</w:t>
      </w:r>
      <w:r w:rsidR="00787C23" w:rsidRPr="00284B2F">
        <w:t>R</w:t>
      </w:r>
      <w:bookmarkEnd w:id="62"/>
      <w:bookmarkEnd w:id="63"/>
      <w:bookmarkEnd w:id="64"/>
    </w:p>
    <w:bookmarkEnd w:id="65"/>
    <w:p w14:paraId="15309D1A" w14:textId="4175561F" w:rsidR="006E468D" w:rsidRPr="005B0461" w:rsidRDefault="006E468D" w:rsidP="00D7076F">
      <w:pPr>
        <w:pStyle w:val="Corpsdetexte"/>
        <w:spacing w:before="84" w:line="249" w:lineRule="auto"/>
        <w:ind w:left="284" w:right="14"/>
        <w:jc w:val="both"/>
        <w:rPr>
          <w:rFonts w:asciiTheme="minorHAnsi" w:hAnsiTheme="minorHAnsi" w:cstheme="minorHAnsi"/>
        </w:rPr>
      </w:pPr>
      <w:r>
        <w:rPr>
          <w:rFonts w:asciiTheme="minorHAnsi" w:hAnsiTheme="minorHAnsi" w:cstheme="minorHAnsi"/>
        </w:rPr>
        <w:br/>
      </w:r>
      <w:r w:rsidRPr="005B0461">
        <w:rPr>
          <w:rFonts w:asciiTheme="minorHAnsi" w:hAnsiTheme="minorHAnsi" w:cstheme="minorHAnsi"/>
        </w:rPr>
        <w:t xml:space="preserve">Les nouvelles versions de chaque application de type B sont testées dans le formulaire </w:t>
      </w:r>
      <w:r>
        <w:fldChar w:fldCharType="begin"/>
      </w:r>
      <w:ins w:id="66" w:author="REIBEL Adrien" w:date="2025-06-23T09:51:00Z" w16du:dateUtc="2025-06-23T07:51:00Z">
        <w:r w:rsidR="00672F1E">
          <w:instrText>HYPERLINK "\\\\docsrv\\Interdirection\\MANEX\\BE_Ops\\04 - Procédures BE\\06 - EFB\\BEO001 - Fichier de test des applications de type B.xlsx"</w:instrText>
        </w:r>
      </w:ins>
      <w:del w:id="67" w:author="REIBEL Adrien" w:date="2025-06-23T09:51:00Z" w16du:dateUtc="2025-06-23T07:51:00Z">
        <w:r w:rsidDel="00672F1E">
          <w:delInstrText>HYPERLINK "../../06%20-%20EFB/BEO001%20-%20Fichier%20de%20test%20des%20applications%20de%20type%20B.xlsx"</w:delInstrText>
        </w:r>
      </w:del>
      <w:ins w:id="68" w:author="REIBEL Adrien" w:date="2025-06-23T09:51:00Z" w16du:dateUtc="2025-06-23T07:51:00Z"/>
      <w:r>
        <w:fldChar w:fldCharType="separate"/>
      </w:r>
      <w:r w:rsidRPr="005B0461">
        <w:rPr>
          <w:rStyle w:val="Lienhypertexte"/>
          <w:rFonts w:asciiTheme="minorHAnsi" w:hAnsiTheme="minorHAnsi" w:cstheme="minorHAnsi"/>
        </w:rPr>
        <w:t>BEO001 - Fichier de test des applications de type B</w:t>
      </w:r>
      <w:r>
        <w:fldChar w:fldCharType="end"/>
      </w:r>
      <w:r w:rsidRPr="005B0461">
        <w:rPr>
          <w:rFonts w:asciiTheme="minorHAnsi" w:hAnsiTheme="minorHAnsi" w:cstheme="minorHAnsi"/>
        </w:rPr>
        <w:t>, en amont de la mise à disposition de celle-ci aux pilotes, et selon les critères définis dans le fichier.</w:t>
      </w:r>
    </w:p>
    <w:p w14:paraId="4F0C2FDD" w14:textId="74F6576A" w:rsidR="00DE7CE6" w:rsidRPr="00D7076F" w:rsidRDefault="00DE7CE6" w:rsidP="00CF6907">
      <w:pPr>
        <w:pStyle w:val="Corpsdetexte"/>
        <w:spacing w:before="1"/>
        <w:ind w:right="14"/>
        <w:jc w:val="both"/>
        <w:rPr>
          <w:rFonts w:asciiTheme="minorHAnsi" w:hAnsiTheme="minorHAnsi" w:cstheme="minorHAnsi"/>
          <w:sz w:val="11"/>
        </w:rPr>
      </w:pPr>
    </w:p>
    <w:p w14:paraId="21951CF6" w14:textId="344E97F7" w:rsidR="00DE7CE6" w:rsidRPr="00284B2F" w:rsidRDefault="00E02E7B" w:rsidP="006F6016">
      <w:pPr>
        <w:pStyle w:val="Titre2"/>
      </w:pPr>
      <w:bookmarkStart w:id="69" w:name="1.1.4_Paramétrage_WIFI_FOMAX"/>
      <w:bookmarkStart w:id="70" w:name="_Toc164764648"/>
      <w:bookmarkStart w:id="71" w:name="_Toc164785623"/>
      <w:bookmarkStart w:id="72" w:name="_Toc164785765"/>
      <w:bookmarkStart w:id="73" w:name="_Toc168580250"/>
      <w:bookmarkEnd w:id="69"/>
      <w:r w:rsidRPr="00284B2F">
        <w:t>PARAMÉTRAGE WIFI FOMAX</w:t>
      </w:r>
      <w:bookmarkEnd w:id="70"/>
      <w:bookmarkEnd w:id="71"/>
      <w:bookmarkEnd w:id="72"/>
      <w:bookmarkEnd w:id="73"/>
    </w:p>
    <w:p w14:paraId="20BF8CA6" w14:textId="77777777" w:rsidR="008A0177" w:rsidRPr="00D7076F" w:rsidRDefault="008A0177" w:rsidP="00D7076F">
      <w:pPr>
        <w:pStyle w:val="Corpsdetexte"/>
        <w:ind w:left="284" w:right="14" w:firstLine="720"/>
        <w:jc w:val="both"/>
        <w:rPr>
          <w:rFonts w:asciiTheme="minorHAnsi" w:eastAsiaTheme="minorHAnsi" w:hAnsiTheme="minorHAnsi" w:cstheme="minorHAnsi"/>
          <w:color w:val="000000"/>
        </w:rPr>
      </w:pPr>
    </w:p>
    <w:p w14:paraId="67C2B1C2" w14:textId="3A1CBBBA" w:rsidR="008A0177" w:rsidRPr="00D7076F" w:rsidRDefault="008A0177" w:rsidP="00D7076F">
      <w:pPr>
        <w:pStyle w:val="Corpsdetexte"/>
        <w:ind w:left="284" w:right="14"/>
        <w:jc w:val="both"/>
        <w:rPr>
          <w:rFonts w:asciiTheme="minorHAnsi" w:eastAsiaTheme="minorHAnsi" w:hAnsiTheme="minorHAnsi" w:cstheme="minorHAnsi"/>
          <w:color w:val="000000"/>
        </w:rPr>
      </w:pPr>
      <w:r w:rsidRPr="00D7076F">
        <w:rPr>
          <w:rFonts w:asciiTheme="minorHAnsi" w:eastAsiaTheme="minorHAnsi" w:hAnsiTheme="minorHAnsi" w:cstheme="minorHAnsi"/>
          <w:color w:val="000000"/>
        </w:rPr>
        <w:t xml:space="preserve">Les EFB Ipad installés au poste de chaque avion de la flotte Corsair doivent </w:t>
      </w:r>
      <w:r w:rsidR="00CF6907" w:rsidRPr="00D7076F">
        <w:rPr>
          <w:rFonts w:asciiTheme="minorHAnsi" w:eastAsiaTheme="minorHAnsi" w:hAnsiTheme="minorHAnsi" w:cstheme="minorHAnsi"/>
          <w:color w:val="000000"/>
        </w:rPr>
        <w:t>être configurés</w:t>
      </w:r>
      <w:r w:rsidRPr="00D7076F">
        <w:rPr>
          <w:rFonts w:asciiTheme="minorHAnsi" w:eastAsiaTheme="minorHAnsi" w:hAnsiTheme="minorHAnsi" w:cstheme="minorHAnsi"/>
          <w:color w:val="000000"/>
        </w:rPr>
        <w:t xml:space="preserve"> pour se connecter à un réseau WIFI généré par FOMAX. Ce réseau est appelé </w:t>
      </w:r>
      <w:r w:rsidRPr="00D7076F">
        <w:rPr>
          <w:rFonts w:asciiTheme="minorHAnsi" w:eastAsiaTheme="minorHAnsi" w:hAnsiTheme="minorHAnsi" w:cstheme="minorHAnsi"/>
          <w:b/>
          <w:bCs/>
          <w:color w:val="000000"/>
        </w:rPr>
        <w:t>CKPT</w:t>
      </w:r>
      <w:r w:rsidRPr="00D7076F">
        <w:rPr>
          <w:rFonts w:asciiTheme="minorHAnsi" w:eastAsiaTheme="minorHAnsi" w:hAnsiTheme="minorHAnsi" w:cstheme="minorHAnsi"/>
          <w:color w:val="000000"/>
        </w:rPr>
        <w:t>.</w:t>
      </w:r>
    </w:p>
    <w:p w14:paraId="7084BD84" w14:textId="3C3670DD" w:rsidR="00DE7CE6" w:rsidRPr="00D7076F" w:rsidRDefault="00E02E7B" w:rsidP="00CF6907">
      <w:pPr>
        <w:pStyle w:val="Corpsdetexte"/>
        <w:spacing w:before="84" w:line="249" w:lineRule="auto"/>
        <w:ind w:left="284" w:right="14"/>
        <w:jc w:val="both"/>
        <w:rPr>
          <w:rFonts w:asciiTheme="minorHAnsi" w:hAnsiTheme="minorHAnsi" w:cstheme="minorHAnsi"/>
        </w:rPr>
      </w:pPr>
      <w:r w:rsidRPr="00CF6907">
        <w:rPr>
          <w:rFonts w:asciiTheme="minorHAnsi" w:hAnsiTheme="minorHAnsi" w:cstheme="minorHAnsi"/>
        </w:rPr>
        <w:t>Pour une première connexion de l’iPad au wif</w:t>
      </w:r>
      <w:r w:rsidR="008A0177" w:rsidRPr="00CF6907">
        <w:rPr>
          <w:rFonts w:asciiTheme="minorHAnsi" w:hAnsiTheme="minorHAnsi" w:cstheme="minorHAnsi"/>
        </w:rPr>
        <w:t>i</w:t>
      </w:r>
      <w:r w:rsidR="001D23B8" w:rsidRPr="00CF6907">
        <w:rPr>
          <w:rFonts w:asciiTheme="minorHAnsi" w:hAnsiTheme="minorHAnsi" w:cstheme="minorHAnsi"/>
        </w:rPr>
        <w:t xml:space="preserve">, ou en cas de problème de reconnexion, </w:t>
      </w:r>
      <w:r w:rsidRPr="00CF6907">
        <w:rPr>
          <w:rFonts w:asciiTheme="minorHAnsi" w:hAnsiTheme="minorHAnsi" w:cstheme="minorHAnsi"/>
        </w:rPr>
        <w:t>suivre les étapes suivantes :</w:t>
      </w:r>
    </w:p>
    <w:p w14:paraId="2F675AFA" w14:textId="77777777" w:rsidR="00DE7CE6" w:rsidRPr="00D7076F" w:rsidRDefault="00E02E7B" w:rsidP="00977D44">
      <w:pPr>
        <w:pStyle w:val="Corpsdetexte"/>
        <w:numPr>
          <w:ilvl w:val="0"/>
          <w:numId w:val="15"/>
        </w:numPr>
        <w:spacing w:before="84" w:line="249" w:lineRule="auto"/>
        <w:ind w:right="14"/>
        <w:jc w:val="both"/>
        <w:rPr>
          <w:rFonts w:asciiTheme="minorHAnsi" w:hAnsiTheme="minorHAnsi" w:cstheme="minorHAnsi"/>
        </w:rPr>
      </w:pPr>
      <w:r w:rsidRPr="00D7076F">
        <w:rPr>
          <w:rFonts w:asciiTheme="minorHAnsi" w:hAnsiTheme="minorHAnsi" w:cstheme="minorHAnsi"/>
        </w:rPr>
        <w:t>Aller</w:t>
      </w:r>
      <w:r w:rsidRPr="00CF6907">
        <w:rPr>
          <w:rFonts w:asciiTheme="minorHAnsi" w:hAnsiTheme="minorHAnsi" w:cstheme="minorHAnsi"/>
        </w:rPr>
        <w:t xml:space="preserve"> </w:t>
      </w:r>
      <w:r w:rsidRPr="00D7076F">
        <w:rPr>
          <w:rFonts w:asciiTheme="minorHAnsi" w:hAnsiTheme="minorHAnsi" w:cstheme="minorHAnsi"/>
        </w:rPr>
        <w:t>dans</w:t>
      </w:r>
      <w:r w:rsidRPr="00CF6907">
        <w:rPr>
          <w:rFonts w:asciiTheme="minorHAnsi" w:hAnsiTheme="minorHAnsi" w:cstheme="minorHAnsi"/>
        </w:rPr>
        <w:t xml:space="preserve"> </w:t>
      </w:r>
      <w:r w:rsidRPr="00D7076F">
        <w:rPr>
          <w:rFonts w:asciiTheme="minorHAnsi" w:hAnsiTheme="minorHAnsi" w:cstheme="minorHAnsi"/>
        </w:rPr>
        <w:t>les</w:t>
      </w:r>
      <w:r w:rsidRPr="00CF6907">
        <w:rPr>
          <w:rFonts w:asciiTheme="minorHAnsi" w:hAnsiTheme="minorHAnsi" w:cstheme="minorHAnsi"/>
        </w:rPr>
        <w:t xml:space="preserve"> </w:t>
      </w:r>
      <w:r w:rsidRPr="00D7076F">
        <w:rPr>
          <w:rFonts w:asciiTheme="minorHAnsi" w:hAnsiTheme="minorHAnsi" w:cstheme="minorHAnsi"/>
        </w:rPr>
        <w:t>réglages</w:t>
      </w:r>
      <w:r w:rsidRPr="00CF6907">
        <w:rPr>
          <w:rFonts w:asciiTheme="minorHAnsi" w:hAnsiTheme="minorHAnsi" w:cstheme="minorHAnsi"/>
        </w:rPr>
        <w:t xml:space="preserve"> </w:t>
      </w:r>
      <w:r w:rsidRPr="00D7076F">
        <w:rPr>
          <w:rFonts w:asciiTheme="minorHAnsi" w:hAnsiTheme="minorHAnsi" w:cstheme="minorHAnsi"/>
        </w:rPr>
        <w:t>de</w:t>
      </w:r>
      <w:r w:rsidRPr="00CF6907">
        <w:rPr>
          <w:rFonts w:asciiTheme="minorHAnsi" w:hAnsiTheme="minorHAnsi" w:cstheme="minorHAnsi"/>
        </w:rPr>
        <w:t xml:space="preserve"> </w:t>
      </w:r>
      <w:r w:rsidRPr="00D7076F">
        <w:rPr>
          <w:rFonts w:asciiTheme="minorHAnsi" w:hAnsiTheme="minorHAnsi" w:cstheme="minorHAnsi"/>
        </w:rPr>
        <w:t>l’iPad,</w:t>
      </w:r>
      <w:r w:rsidRPr="00CF6907">
        <w:rPr>
          <w:rFonts w:asciiTheme="minorHAnsi" w:hAnsiTheme="minorHAnsi" w:cstheme="minorHAnsi"/>
        </w:rPr>
        <w:t xml:space="preserve"> </w:t>
      </w:r>
      <w:r w:rsidRPr="00D7076F">
        <w:rPr>
          <w:rFonts w:asciiTheme="minorHAnsi" w:hAnsiTheme="minorHAnsi" w:cstheme="minorHAnsi"/>
        </w:rPr>
        <w:t>onglet</w:t>
      </w:r>
      <w:r w:rsidRPr="00CF6907">
        <w:rPr>
          <w:rFonts w:asciiTheme="minorHAnsi" w:hAnsiTheme="minorHAnsi" w:cstheme="minorHAnsi"/>
        </w:rPr>
        <w:t xml:space="preserve"> </w:t>
      </w:r>
      <w:r w:rsidRPr="00D7076F">
        <w:rPr>
          <w:rFonts w:asciiTheme="minorHAnsi" w:hAnsiTheme="minorHAnsi" w:cstheme="minorHAnsi"/>
        </w:rPr>
        <w:t>Wi-</w:t>
      </w:r>
      <w:r w:rsidRPr="00CF6907">
        <w:rPr>
          <w:rFonts w:asciiTheme="minorHAnsi" w:hAnsiTheme="minorHAnsi" w:cstheme="minorHAnsi"/>
        </w:rPr>
        <w:t>Fi.</w:t>
      </w:r>
    </w:p>
    <w:p w14:paraId="20075D84" w14:textId="4E5E3FB2" w:rsidR="00DE7CE6" w:rsidRPr="00D7076F" w:rsidRDefault="00793A1E" w:rsidP="00977D44">
      <w:pPr>
        <w:pStyle w:val="Corpsdetexte"/>
        <w:numPr>
          <w:ilvl w:val="0"/>
          <w:numId w:val="15"/>
        </w:numPr>
        <w:spacing w:before="84" w:line="249" w:lineRule="auto"/>
        <w:ind w:right="14"/>
        <w:jc w:val="both"/>
        <w:rPr>
          <w:rFonts w:asciiTheme="minorHAnsi" w:hAnsiTheme="minorHAnsi" w:cstheme="minorHAnsi"/>
        </w:rPr>
      </w:pPr>
      <w:r w:rsidRPr="00D7076F">
        <w:rPr>
          <w:noProof/>
        </w:rPr>
        <mc:AlternateContent>
          <mc:Choice Requires="wps">
            <w:drawing>
              <wp:anchor distT="0" distB="0" distL="114300" distR="114300" simplePos="0" relativeHeight="251645952" behindDoc="0" locked="0" layoutInCell="1" allowOverlap="1" wp14:anchorId="23B7C0BC" wp14:editId="61117930">
                <wp:simplePos x="0" y="0"/>
                <wp:positionH relativeFrom="column">
                  <wp:posOffset>668866</wp:posOffset>
                </wp:positionH>
                <wp:positionV relativeFrom="paragraph">
                  <wp:posOffset>491067</wp:posOffset>
                </wp:positionV>
                <wp:extent cx="2813050" cy="590550"/>
                <wp:effectExtent l="0" t="0" r="25400" b="19050"/>
                <wp:wrapNone/>
                <wp:docPr id="1984731480" name="Zone de texte 2"/>
                <wp:cNvGraphicFramePr/>
                <a:graphic xmlns:a="http://schemas.openxmlformats.org/drawingml/2006/main">
                  <a:graphicData uri="http://schemas.microsoft.com/office/word/2010/wordprocessingShape">
                    <wps:wsp>
                      <wps:cNvSpPr txBox="1"/>
                      <wps:spPr>
                        <a:xfrm>
                          <a:off x="0" y="0"/>
                          <a:ext cx="2813050" cy="59055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FF8FF5C" w14:textId="77777777" w:rsidR="008A0177" w:rsidRPr="00CF6907" w:rsidRDefault="008A0177" w:rsidP="008A0177">
                            <w:pPr>
                              <w:jc w:val="center"/>
                              <w:rPr>
                                <w:rFonts w:asciiTheme="minorHAnsi" w:hAnsiTheme="minorHAnsi" w:cstheme="minorHAnsi"/>
                                <w:sz w:val="20"/>
                                <w:szCs w:val="20"/>
                              </w:rPr>
                            </w:pPr>
                            <w:r w:rsidRPr="00CF6907">
                              <w:rPr>
                                <w:rFonts w:asciiTheme="minorHAnsi" w:hAnsiTheme="minorHAnsi" w:cstheme="minorHAnsi"/>
                                <w:sz w:val="20"/>
                                <w:szCs w:val="20"/>
                              </w:rPr>
                              <w:t xml:space="preserve">NOM = </w:t>
                            </w:r>
                            <w:r w:rsidRPr="00CF6907">
                              <w:rPr>
                                <w:rFonts w:asciiTheme="minorHAnsi" w:hAnsiTheme="minorHAnsi" w:cstheme="minorHAnsi"/>
                                <w:b/>
                                <w:bCs/>
                                <w:sz w:val="20"/>
                                <w:szCs w:val="20"/>
                              </w:rPr>
                              <w:t>CKPT</w:t>
                            </w:r>
                          </w:p>
                          <w:p w14:paraId="1E695732" w14:textId="77777777" w:rsidR="008A0177" w:rsidRPr="00CF6907" w:rsidRDefault="008A0177" w:rsidP="008A0177">
                            <w:pPr>
                              <w:jc w:val="center"/>
                              <w:rPr>
                                <w:rFonts w:asciiTheme="minorHAnsi" w:hAnsiTheme="minorHAnsi" w:cstheme="minorHAnsi"/>
                                <w:sz w:val="20"/>
                                <w:szCs w:val="20"/>
                              </w:rPr>
                            </w:pPr>
                            <w:r w:rsidRPr="00CF6907">
                              <w:rPr>
                                <w:rFonts w:asciiTheme="minorHAnsi" w:hAnsiTheme="minorHAnsi" w:cstheme="minorHAnsi"/>
                                <w:sz w:val="20"/>
                                <w:szCs w:val="20"/>
                              </w:rPr>
                              <w:t>Sécurité = WPA2/WPA3</w:t>
                            </w:r>
                          </w:p>
                          <w:p w14:paraId="4A42ECC9" w14:textId="77777777" w:rsidR="008A0177" w:rsidRPr="00CF6907" w:rsidRDefault="008A0177" w:rsidP="008A0177">
                            <w:pPr>
                              <w:jc w:val="center"/>
                              <w:rPr>
                                <w:rFonts w:asciiTheme="minorHAnsi" w:hAnsiTheme="minorHAnsi" w:cstheme="minorHAnsi"/>
                                <w:sz w:val="20"/>
                                <w:szCs w:val="20"/>
                              </w:rPr>
                            </w:pPr>
                            <w:r w:rsidRPr="00CF6907">
                              <w:rPr>
                                <w:rFonts w:asciiTheme="minorHAnsi" w:hAnsiTheme="minorHAnsi" w:cstheme="minorHAnsi"/>
                                <w:sz w:val="20"/>
                                <w:szCs w:val="20"/>
                              </w:rPr>
                              <w:t xml:space="preserve">Mot de passe = </w:t>
                            </w:r>
                            <w:r w:rsidRPr="00CF6907">
                              <w:rPr>
                                <w:rFonts w:asciiTheme="minorHAnsi" w:hAnsiTheme="minorHAnsi" w:cstheme="minorHAnsi"/>
                                <w:b/>
                                <w:bCs/>
                                <w:sz w:val="20"/>
                                <w:szCs w:val="20"/>
                              </w:rPr>
                              <w:t>A330C0r$a1r1981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7C0BC" id="_x0000_t202" coordsize="21600,21600" o:spt="202" path="m,l,21600r21600,l21600,xe">
                <v:stroke joinstyle="miter"/>
                <v:path gradientshapeok="t" o:connecttype="rect"/>
              </v:shapetype>
              <v:shape id="Zone de texte 2" o:spid="_x0000_s1026" type="#_x0000_t202" style="position:absolute;left:0;text-align:left;margin-left:52.65pt;margin-top:38.65pt;width:221.5pt;height:4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" fillcolor="white [3201]" strokecolor="#c0504d [3205]" strokeweight="2pt">
                <v:textbox>
                  <w:txbxContent>
                    <w:p w14:paraId="4FF8FF5C" w14:textId="77777777" w:rsidR="008A0177" w:rsidRPr="00CF6907" w:rsidRDefault="008A0177" w:rsidP="008A0177">
                      <w:pPr>
                        <w:jc w:val="center"/>
                        <w:rPr>
                          <w:rFonts w:asciiTheme="minorHAnsi" w:hAnsiTheme="minorHAnsi" w:cstheme="minorHAnsi"/>
                          <w:sz w:val="20"/>
                          <w:szCs w:val="20"/>
                        </w:rPr>
                      </w:pPr>
                      <w:r w:rsidRPr="00CF6907">
                        <w:rPr>
                          <w:rFonts w:asciiTheme="minorHAnsi" w:hAnsiTheme="minorHAnsi" w:cstheme="minorHAnsi"/>
                          <w:sz w:val="20"/>
                          <w:szCs w:val="20"/>
                        </w:rPr>
                        <w:t xml:space="preserve">NOM = </w:t>
                      </w:r>
                      <w:r w:rsidRPr="00CF6907">
                        <w:rPr>
                          <w:rFonts w:asciiTheme="minorHAnsi" w:hAnsiTheme="minorHAnsi" w:cstheme="minorHAnsi"/>
                          <w:b/>
                          <w:bCs/>
                          <w:sz w:val="20"/>
                          <w:szCs w:val="20"/>
                        </w:rPr>
                        <w:t>CKPT</w:t>
                      </w:r>
                    </w:p>
                    <w:p w14:paraId="1E695732" w14:textId="77777777" w:rsidR="008A0177" w:rsidRPr="00CF6907" w:rsidRDefault="008A0177" w:rsidP="008A0177">
                      <w:pPr>
                        <w:jc w:val="center"/>
                        <w:rPr>
                          <w:rFonts w:asciiTheme="minorHAnsi" w:hAnsiTheme="minorHAnsi" w:cstheme="minorHAnsi"/>
                          <w:sz w:val="20"/>
                          <w:szCs w:val="20"/>
                        </w:rPr>
                      </w:pPr>
                      <w:r w:rsidRPr="00CF6907">
                        <w:rPr>
                          <w:rFonts w:asciiTheme="minorHAnsi" w:hAnsiTheme="minorHAnsi" w:cstheme="minorHAnsi"/>
                          <w:sz w:val="20"/>
                          <w:szCs w:val="20"/>
                        </w:rPr>
                        <w:t>Sécurité = WPA2/WPA3</w:t>
                      </w:r>
                    </w:p>
                    <w:p w14:paraId="4A42ECC9" w14:textId="77777777" w:rsidR="008A0177" w:rsidRPr="00CF6907" w:rsidRDefault="008A0177" w:rsidP="008A0177">
                      <w:pPr>
                        <w:jc w:val="center"/>
                        <w:rPr>
                          <w:rFonts w:asciiTheme="minorHAnsi" w:hAnsiTheme="minorHAnsi" w:cstheme="minorHAnsi"/>
                          <w:sz w:val="20"/>
                          <w:szCs w:val="20"/>
                        </w:rPr>
                      </w:pPr>
                      <w:r w:rsidRPr="00CF6907">
                        <w:rPr>
                          <w:rFonts w:asciiTheme="minorHAnsi" w:hAnsiTheme="minorHAnsi" w:cstheme="minorHAnsi"/>
                          <w:sz w:val="20"/>
                          <w:szCs w:val="20"/>
                        </w:rPr>
                        <w:t xml:space="preserve">Mot de passe = </w:t>
                      </w:r>
                      <w:r w:rsidRPr="00CF6907">
                        <w:rPr>
                          <w:rFonts w:asciiTheme="minorHAnsi" w:hAnsiTheme="minorHAnsi" w:cstheme="minorHAnsi"/>
                          <w:b/>
                          <w:bCs/>
                          <w:sz w:val="20"/>
                          <w:szCs w:val="20"/>
                        </w:rPr>
                        <w:t>A330C0r$a1r1981</w:t>
                      </w:r>
                    </w:p>
                  </w:txbxContent>
                </v:textbox>
              </v:shape>
            </w:pict>
          </mc:Fallback>
        </mc:AlternateContent>
      </w:r>
      <w:r w:rsidR="00E02E7B" w:rsidRPr="00D7076F">
        <w:rPr>
          <w:rFonts w:asciiTheme="minorHAnsi" w:hAnsiTheme="minorHAnsi" w:cstheme="minorHAnsi"/>
        </w:rPr>
        <w:t>Si</w:t>
      </w:r>
      <w:r w:rsidR="00E02E7B" w:rsidRPr="00CF6907">
        <w:rPr>
          <w:rFonts w:asciiTheme="minorHAnsi" w:hAnsiTheme="minorHAnsi" w:cstheme="minorHAnsi"/>
        </w:rPr>
        <w:t xml:space="preserve"> </w:t>
      </w:r>
      <w:r w:rsidR="00E02E7B" w:rsidRPr="00D7076F">
        <w:rPr>
          <w:rFonts w:asciiTheme="minorHAnsi" w:hAnsiTheme="minorHAnsi" w:cstheme="minorHAnsi"/>
        </w:rPr>
        <w:t>le</w:t>
      </w:r>
      <w:r w:rsidR="00E02E7B" w:rsidRPr="00CF6907">
        <w:rPr>
          <w:rFonts w:asciiTheme="minorHAnsi" w:hAnsiTheme="minorHAnsi" w:cstheme="minorHAnsi"/>
        </w:rPr>
        <w:t xml:space="preserve"> </w:t>
      </w:r>
      <w:r w:rsidR="00E02E7B" w:rsidRPr="00D7076F">
        <w:rPr>
          <w:rFonts w:asciiTheme="minorHAnsi" w:hAnsiTheme="minorHAnsi" w:cstheme="minorHAnsi"/>
        </w:rPr>
        <w:t>réseau</w:t>
      </w:r>
      <w:r w:rsidR="00E02E7B" w:rsidRPr="00CF6907">
        <w:rPr>
          <w:rFonts w:asciiTheme="minorHAnsi" w:hAnsiTheme="minorHAnsi" w:cstheme="minorHAnsi"/>
        </w:rPr>
        <w:t xml:space="preserve"> </w:t>
      </w:r>
      <w:r w:rsidR="00E02E7B" w:rsidRPr="00D7076F">
        <w:rPr>
          <w:rFonts w:asciiTheme="minorHAnsi" w:hAnsiTheme="minorHAnsi" w:cstheme="minorHAnsi"/>
        </w:rPr>
        <w:t>CKPT</w:t>
      </w:r>
      <w:r w:rsidR="00E02E7B" w:rsidRPr="00CF6907">
        <w:rPr>
          <w:rFonts w:asciiTheme="minorHAnsi" w:hAnsiTheme="minorHAnsi" w:cstheme="minorHAnsi"/>
        </w:rPr>
        <w:t xml:space="preserve"> </w:t>
      </w:r>
      <w:r w:rsidR="00E02E7B" w:rsidRPr="00D7076F">
        <w:rPr>
          <w:rFonts w:asciiTheme="minorHAnsi" w:hAnsiTheme="minorHAnsi" w:cstheme="minorHAnsi"/>
        </w:rPr>
        <w:t>n’est</w:t>
      </w:r>
      <w:r w:rsidR="00E02E7B" w:rsidRPr="00CF6907">
        <w:rPr>
          <w:rFonts w:asciiTheme="minorHAnsi" w:hAnsiTheme="minorHAnsi" w:cstheme="minorHAnsi"/>
        </w:rPr>
        <w:t xml:space="preserve"> </w:t>
      </w:r>
      <w:r w:rsidR="00E02E7B" w:rsidRPr="00D7076F">
        <w:rPr>
          <w:rFonts w:asciiTheme="minorHAnsi" w:hAnsiTheme="minorHAnsi" w:cstheme="minorHAnsi"/>
        </w:rPr>
        <w:t>pas</w:t>
      </w:r>
      <w:r w:rsidR="00E02E7B" w:rsidRPr="00CF6907">
        <w:rPr>
          <w:rFonts w:asciiTheme="minorHAnsi" w:hAnsiTheme="minorHAnsi" w:cstheme="minorHAnsi"/>
        </w:rPr>
        <w:t xml:space="preserve"> </w:t>
      </w:r>
      <w:r w:rsidR="00E02E7B" w:rsidRPr="00D7076F">
        <w:rPr>
          <w:rFonts w:asciiTheme="minorHAnsi" w:hAnsiTheme="minorHAnsi" w:cstheme="minorHAnsi"/>
        </w:rPr>
        <w:t>dans</w:t>
      </w:r>
      <w:r w:rsidR="00E02E7B" w:rsidRPr="00CF6907">
        <w:rPr>
          <w:rFonts w:asciiTheme="minorHAnsi" w:hAnsiTheme="minorHAnsi" w:cstheme="minorHAnsi"/>
        </w:rPr>
        <w:t xml:space="preserve"> </w:t>
      </w:r>
      <w:r w:rsidR="00E02E7B" w:rsidRPr="00D7076F">
        <w:rPr>
          <w:rFonts w:asciiTheme="minorHAnsi" w:hAnsiTheme="minorHAnsi" w:cstheme="minorHAnsi"/>
        </w:rPr>
        <w:t>la</w:t>
      </w:r>
      <w:r w:rsidR="00E02E7B" w:rsidRPr="00CF6907">
        <w:rPr>
          <w:rFonts w:asciiTheme="minorHAnsi" w:hAnsiTheme="minorHAnsi" w:cstheme="minorHAnsi"/>
        </w:rPr>
        <w:t xml:space="preserve"> </w:t>
      </w:r>
      <w:r w:rsidR="00E02E7B" w:rsidRPr="00D7076F">
        <w:rPr>
          <w:rFonts w:asciiTheme="minorHAnsi" w:hAnsiTheme="minorHAnsi" w:cstheme="minorHAnsi"/>
        </w:rPr>
        <w:t>liste</w:t>
      </w:r>
      <w:r w:rsidR="00E02E7B" w:rsidRPr="00CF6907">
        <w:rPr>
          <w:rFonts w:asciiTheme="minorHAnsi" w:hAnsiTheme="minorHAnsi" w:cstheme="minorHAnsi"/>
        </w:rPr>
        <w:t xml:space="preserve"> </w:t>
      </w:r>
      <w:r w:rsidR="00E02E7B" w:rsidRPr="00D7076F">
        <w:rPr>
          <w:rFonts w:asciiTheme="minorHAnsi" w:hAnsiTheme="minorHAnsi" w:cstheme="minorHAnsi"/>
        </w:rPr>
        <w:t>des</w:t>
      </w:r>
      <w:r w:rsidR="00E02E7B" w:rsidRPr="00CF6907">
        <w:rPr>
          <w:rFonts w:asciiTheme="minorHAnsi" w:hAnsiTheme="minorHAnsi" w:cstheme="minorHAnsi"/>
        </w:rPr>
        <w:t xml:space="preserve"> </w:t>
      </w:r>
      <w:r w:rsidR="00E02E7B" w:rsidRPr="00D7076F">
        <w:rPr>
          <w:rFonts w:asciiTheme="minorHAnsi" w:hAnsiTheme="minorHAnsi" w:cstheme="minorHAnsi"/>
        </w:rPr>
        <w:t>réseaux</w:t>
      </w:r>
      <w:r w:rsidR="00E02E7B" w:rsidRPr="00CF6907">
        <w:rPr>
          <w:rFonts w:asciiTheme="minorHAnsi" w:hAnsiTheme="minorHAnsi" w:cstheme="minorHAnsi"/>
        </w:rPr>
        <w:t xml:space="preserve"> </w:t>
      </w:r>
      <w:r w:rsidR="00E02E7B" w:rsidRPr="00D7076F">
        <w:rPr>
          <w:rFonts w:asciiTheme="minorHAnsi" w:hAnsiTheme="minorHAnsi" w:cstheme="minorHAnsi"/>
        </w:rPr>
        <w:t>disponibles,</w:t>
      </w:r>
      <w:r w:rsidR="00E02E7B" w:rsidRPr="00CF6907">
        <w:rPr>
          <w:rFonts w:asciiTheme="minorHAnsi" w:hAnsiTheme="minorHAnsi" w:cstheme="minorHAnsi"/>
        </w:rPr>
        <w:t xml:space="preserve"> </w:t>
      </w:r>
      <w:r w:rsidR="00E02E7B" w:rsidRPr="00D7076F">
        <w:rPr>
          <w:rFonts w:asciiTheme="minorHAnsi" w:hAnsiTheme="minorHAnsi" w:cstheme="minorHAnsi"/>
        </w:rPr>
        <w:t>cliquer sur "Autre" (1).</w:t>
      </w:r>
    </w:p>
    <w:p w14:paraId="0A38F65C" w14:textId="69932E25" w:rsidR="008A0177" w:rsidRPr="00793A1E" w:rsidRDefault="00E02E7B" w:rsidP="00977D44">
      <w:pPr>
        <w:pStyle w:val="Corpsdetexte"/>
        <w:numPr>
          <w:ilvl w:val="0"/>
          <w:numId w:val="15"/>
        </w:numPr>
        <w:spacing w:before="84" w:line="249" w:lineRule="auto"/>
        <w:ind w:right="14"/>
        <w:jc w:val="both"/>
        <w:rPr>
          <w:rFonts w:asciiTheme="minorHAnsi" w:hAnsiTheme="minorHAnsi" w:cstheme="minorHAnsi"/>
        </w:rPr>
      </w:pPr>
      <w:r w:rsidRPr="00D7076F">
        <w:rPr>
          <w:rFonts w:asciiTheme="minorHAnsi" w:hAnsiTheme="minorHAnsi" w:cstheme="minorHAnsi"/>
        </w:rPr>
        <w:t>Dans</w:t>
      </w:r>
      <w:r w:rsidRPr="00CF6907">
        <w:rPr>
          <w:rFonts w:asciiTheme="minorHAnsi" w:hAnsiTheme="minorHAnsi" w:cstheme="minorHAnsi"/>
        </w:rPr>
        <w:t xml:space="preserve"> </w:t>
      </w:r>
      <w:r w:rsidRPr="00D7076F">
        <w:rPr>
          <w:rFonts w:asciiTheme="minorHAnsi" w:hAnsiTheme="minorHAnsi" w:cstheme="minorHAnsi"/>
        </w:rPr>
        <w:t>la</w:t>
      </w:r>
      <w:r w:rsidRPr="00CF6907">
        <w:rPr>
          <w:rFonts w:asciiTheme="minorHAnsi" w:hAnsiTheme="minorHAnsi" w:cstheme="minorHAnsi"/>
        </w:rPr>
        <w:t xml:space="preserve"> </w:t>
      </w:r>
      <w:r w:rsidRPr="00D7076F">
        <w:rPr>
          <w:rFonts w:asciiTheme="minorHAnsi" w:hAnsiTheme="minorHAnsi" w:cstheme="minorHAnsi"/>
        </w:rPr>
        <w:t>fenêtre</w:t>
      </w:r>
      <w:r w:rsidRPr="00CF6907">
        <w:rPr>
          <w:rFonts w:asciiTheme="minorHAnsi" w:hAnsiTheme="minorHAnsi" w:cstheme="minorHAnsi"/>
        </w:rPr>
        <w:t xml:space="preserve"> </w:t>
      </w:r>
      <w:r w:rsidRPr="00D7076F">
        <w:rPr>
          <w:rFonts w:asciiTheme="minorHAnsi" w:hAnsiTheme="minorHAnsi" w:cstheme="minorHAnsi"/>
        </w:rPr>
        <w:t>s’ouvrant,</w:t>
      </w:r>
      <w:r w:rsidRPr="00CF6907">
        <w:rPr>
          <w:rFonts w:asciiTheme="minorHAnsi" w:hAnsiTheme="minorHAnsi" w:cstheme="minorHAnsi"/>
        </w:rPr>
        <w:t xml:space="preserve"> </w:t>
      </w:r>
      <w:r w:rsidRPr="00D7076F">
        <w:rPr>
          <w:rFonts w:asciiTheme="minorHAnsi" w:hAnsiTheme="minorHAnsi" w:cstheme="minorHAnsi"/>
        </w:rPr>
        <w:t>rentrer</w:t>
      </w:r>
      <w:r w:rsidRPr="00CF6907">
        <w:rPr>
          <w:rFonts w:asciiTheme="minorHAnsi" w:hAnsiTheme="minorHAnsi" w:cstheme="minorHAnsi"/>
        </w:rPr>
        <w:t xml:space="preserve"> </w:t>
      </w:r>
      <w:r w:rsidRPr="00D7076F">
        <w:rPr>
          <w:rFonts w:asciiTheme="minorHAnsi" w:hAnsiTheme="minorHAnsi" w:cstheme="minorHAnsi"/>
        </w:rPr>
        <w:t>les</w:t>
      </w:r>
      <w:r w:rsidRPr="00CF6907">
        <w:rPr>
          <w:rFonts w:asciiTheme="minorHAnsi" w:hAnsiTheme="minorHAnsi" w:cstheme="minorHAnsi"/>
        </w:rPr>
        <w:t xml:space="preserve"> </w:t>
      </w:r>
      <w:r w:rsidRPr="00D7076F">
        <w:rPr>
          <w:rFonts w:asciiTheme="minorHAnsi" w:hAnsiTheme="minorHAnsi" w:cstheme="minorHAnsi"/>
        </w:rPr>
        <w:t>i</w:t>
      </w:r>
      <w:r w:rsidR="008A0177" w:rsidRPr="00D7076F">
        <w:rPr>
          <w:rFonts w:asciiTheme="minorHAnsi" w:hAnsiTheme="minorHAnsi" w:cstheme="minorHAnsi"/>
        </w:rPr>
        <w:t>nformation</w:t>
      </w:r>
      <w:r w:rsidRPr="00D7076F">
        <w:rPr>
          <w:rFonts w:asciiTheme="minorHAnsi" w:hAnsiTheme="minorHAnsi" w:cstheme="minorHAnsi"/>
        </w:rPr>
        <w:t>s</w:t>
      </w:r>
      <w:r w:rsidRPr="00CF6907">
        <w:rPr>
          <w:rFonts w:asciiTheme="minorHAnsi" w:hAnsiTheme="minorHAnsi" w:cstheme="minorHAnsi"/>
        </w:rPr>
        <w:t xml:space="preserve"> </w:t>
      </w:r>
      <w:r w:rsidRPr="00D7076F">
        <w:rPr>
          <w:rFonts w:asciiTheme="minorHAnsi" w:hAnsiTheme="minorHAnsi" w:cstheme="minorHAnsi"/>
        </w:rPr>
        <w:t>suivant</w:t>
      </w:r>
      <w:r w:rsidR="008A0177" w:rsidRPr="00D7076F">
        <w:rPr>
          <w:rFonts w:asciiTheme="minorHAnsi" w:hAnsiTheme="minorHAnsi" w:cstheme="minorHAnsi"/>
        </w:rPr>
        <w:t>e</w:t>
      </w:r>
      <w:r w:rsidRPr="00D7076F">
        <w:rPr>
          <w:rFonts w:asciiTheme="minorHAnsi" w:hAnsiTheme="minorHAnsi" w:cstheme="minorHAnsi"/>
        </w:rPr>
        <w:t>s</w:t>
      </w:r>
      <w:r w:rsidR="00CF6907" w:rsidRPr="00D7076F">
        <w:rPr>
          <w:noProof/>
        </w:rPr>
        <w:drawing>
          <wp:anchor distT="0" distB="0" distL="114300" distR="114300" simplePos="0" relativeHeight="251650048" behindDoc="0" locked="0" layoutInCell="1" allowOverlap="1" wp14:anchorId="7A407ACD" wp14:editId="4F6A7153">
            <wp:simplePos x="0" y="0"/>
            <wp:positionH relativeFrom="column">
              <wp:posOffset>682775</wp:posOffset>
            </wp:positionH>
            <wp:positionV relativeFrom="paragraph">
              <wp:posOffset>367889</wp:posOffset>
            </wp:positionV>
            <wp:extent cx="2895600" cy="1771220"/>
            <wp:effectExtent l="0" t="0" r="0" b="635"/>
            <wp:wrapTopAndBottom/>
            <wp:docPr id="35" name="image11.jpeg"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1.jpeg" descr="Une image contenant texte, capture d’écran&#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5600" cy="1771220"/>
                    </a:xfrm>
                    <a:prstGeom prst="rect">
                      <a:avLst/>
                    </a:prstGeom>
                  </pic:spPr>
                </pic:pic>
              </a:graphicData>
            </a:graphic>
          </wp:anchor>
        </w:drawing>
      </w:r>
    </w:p>
    <w:p w14:paraId="3883D1C4" w14:textId="7D142E16" w:rsidR="008A0177" w:rsidRPr="00D7076F" w:rsidRDefault="008A0177" w:rsidP="00977D44">
      <w:pPr>
        <w:pStyle w:val="Corpsdetexte"/>
        <w:numPr>
          <w:ilvl w:val="0"/>
          <w:numId w:val="15"/>
        </w:numPr>
        <w:spacing w:before="84" w:line="249" w:lineRule="auto"/>
        <w:ind w:right="14"/>
        <w:jc w:val="both"/>
        <w:rPr>
          <w:rFonts w:asciiTheme="minorHAnsi" w:hAnsiTheme="minorHAnsi" w:cstheme="minorHAnsi"/>
        </w:rPr>
      </w:pPr>
      <w:r w:rsidRPr="00D7076F">
        <w:rPr>
          <w:rFonts w:asciiTheme="minorHAnsi" w:hAnsiTheme="minorHAnsi" w:cstheme="minorHAnsi"/>
        </w:rPr>
        <w:t>Cliquer</w:t>
      </w:r>
      <w:r w:rsidRPr="00CF6907">
        <w:rPr>
          <w:rFonts w:asciiTheme="minorHAnsi" w:hAnsiTheme="minorHAnsi" w:cstheme="minorHAnsi"/>
        </w:rPr>
        <w:t xml:space="preserve"> </w:t>
      </w:r>
      <w:r w:rsidRPr="00D7076F">
        <w:rPr>
          <w:rFonts w:asciiTheme="minorHAnsi" w:hAnsiTheme="minorHAnsi" w:cstheme="minorHAnsi"/>
        </w:rPr>
        <w:t>ensuite</w:t>
      </w:r>
      <w:r w:rsidRPr="00CF6907">
        <w:rPr>
          <w:rFonts w:asciiTheme="minorHAnsi" w:hAnsiTheme="minorHAnsi" w:cstheme="minorHAnsi"/>
        </w:rPr>
        <w:t xml:space="preserve"> </w:t>
      </w:r>
      <w:r w:rsidRPr="00D7076F">
        <w:rPr>
          <w:rFonts w:asciiTheme="minorHAnsi" w:hAnsiTheme="minorHAnsi" w:cstheme="minorHAnsi"/>
        </w:rPr>
        <w:t>sur</w:t>
      </w:r>
      <w:r w:rsidRPr="00CF6907">
        <w:rPr>
          <w:rFonts w:asciiTheme="minorHAnsi" w:hAnsiTheme="minorHAnsi" w:cstheme="minorHAnsi"/>
        </w:rPr>
        <w:t xml:space="preserve"> </w:t>
      </w:r>
      <w:r w:rsidRPr="00D7076F">
        <w:rPr>
          <w:rFonts w:asciiTheme="minorHAnsi" w:hAnsiTheme="minorHAnsi" w:cstheme="minorHAnsi"/>
        </w:rPr>
        <w:t>"se</w:t>
      </w:r>
      <w:r w:rsidRPr="00CF6907">
        <w:rPr>
          <w:rFonts w:asciiTheme="minorHAnsi" w:hAnsiTheme="minorHAnsi" w:cstheme="minorHAnsi"/>
        </w:rPr>
        <w:t xml:space="preserve"> connecter"</w:t>
      </w:r>
    </w:p>
    <w:p w14:paraId="331AA8F4" w14:textId="0205EDE3" w:rsidR="008A0177" w:rsidRPr="00D7076F" w:rsidRDefault="008A0177" w:rsidP="00977D44">
      <w:pPr>
        <w:pStyle w:val="Corpsdetexte"/>
        <w:numPr>
          <w:ilvl w:val="0"/>
          <w:numId w:val="15"/>
        </w:numPr>
        <w:spacing w:before="84" w:line="249" w:lineRule="auto"/>
        <w:ind w:right="14"/>
        <w:jc w:val="both"/>
        <w:rPr>
          <w:rFonts w:asciiTheme="minorHAnsi" w:hAnsiTheme="minorHAnsi" w:cstheme="minorHAnsi"/>
        </w:rPr>
      </w:pPr>
      <w:r w:rsidRPr="00D7076F">
        <w:rPr>
          <w:rFonts w:asciiTheme="minorHAnsi" w:hAnsiTheme="minorHAnsi" w:cstheme="minorHAnsi"/>
        </w:rPr>
        <w:t>S’assurer</w:t>
      </w:r>
      <w:r w:rsidRPr="00CF6907">
        <w:rPr>
          <w:rFonts w:asciiTheme="minorHAnsi" w:hAnsiTheme="minorHAnsi" w:cstheme="minorHAnsi"/>
        </w:rPr>
        <w:t xml:space="preserve"> </w:t>
      </w:r>
      <w:r w:rsidRPr="00D7076F">
        <w:rPr>
          <w:rFonts w:asciiTheme="minorHAnsi" w:hAnsiTheme="minorHAnsi" w:cstheme="minorHAnsi"/>
        </w:rPr>
        <w:t>que</w:t>
      </w:r>
      <w:r w:rsidRPr="00CF6907">
        <w:rPr>
          <w:rFonts w:asciiTheme="minorHAnsi" w:hAnsiTheme="minorHAnsi" w:cstheme="minorHAnsi"/>
        </w:rPr>
        <w:t xml:space="preserve"> </w:t>
      </w:r>
      <w:r w:rsidRPr="00D7076F">
        <w:rPr>
          <w:rFonts w:asciiTheme="minorHAnsi" w:hAnsiTheme="minorHAnsi" w:cstheme="minorHAnsi"/>
        </w:rPr>
        <w:t>l’iPad</w:t>
      </w:r>
      <w:r w:rsidRPr="00CF6907">
        <w:rPr>
          <w:rFonts w:asciiTheme="minorHAnsi" w:hAnsiTheme="minorHAnsi" w:cstheme="minorHAnsi"/>
        </w:rPr>
        <w:t xml:space="preserve"> </w:t>
      </w:r>
      <w:r w:rsidRPr="00D7076F">
        <w:rPr>
          <w:rFonts w:asciiTheme="minorHAnsi" w:hAnsiTheme="minorHAnsi" w:cstheme="minorHAnsi"/>
        </w:rPr>
        <w:t>se</w:t>
      </w:r>
      <w:r w:rsidRPr="00CF6907">
        <w:rPr>
          <w:rFonts w:asciiTheme="minorHAnsi" w:hAnsiTheme="minorHAnsi" w:cstheme="minorHAnsi"/>
        </w:rPr>
        <w:t xml:space="preserve"> </w:t>
      </w:r>
      <w:r w:rsidRPr="00D7076F">
        <w:rPr>
          <w:rFonts w:asciiTheme="minorHAnsi" w:hAnsiTheme="minorHAnsi" w:cstheme="minorHAnsi"/>
        </w:rPr>
        <w:t>connecte</w:t>
      </w:r>
      <w:r w:rsidRPr="00CF6907">
        <w:rPr>
          <w:rFonts w:asciiTheme="minorHAnsi" w:hAnsiTheme="minorHAnsi" w:cstheme="minorHAnsi"/>
        </w:rPr>
        <w:t xml:space="preserve"> </w:t>
      </w:r>
      <w:r w:rsidRPr="00D7076F">
        <w:rPr>
          <w:rFonts w:asciiTheme="minorHAnsi" w:hAnsiTheme="minorHAnsi" w:cstheme="minorHAnsi"/>
        </w:rPr>
        <w:t>bien</w:t>
      </w:r>
      <w:r w:rsidRPr="00CF6907">
        <w:rPr>
          <w:rFonts w:asciiTheme="minorHAnsi" w:hAnsiTheme="minorHAnsi" w:cstheme="minorHAnsi"/>
        </w:rPr>
        <w:t xml:space="preserve"> </w:t>
      </w:r>
      <w:r w:rsidRPr="00D7076F">
        <w:rPr>
          <w:rFonts w:asciiTheme="minorHAnsi" w:hAnsiTheme="minorHAnsi" w:cstheme="minorHAnsi"/>
        </w:rPr>
        <w:t>au</w:t>
      </w:r>
      <w:r w:rsidRPr="00CF6907">
        <w:rPr>
          <w:rFonts w:asciiTheme="minorHAnsi" w:hAnsiTheme="minorHAnsi" w:cstheme="minorHAnsi"/>
        </w:rPr>
        <w:t xml:space="preserve"> </w:t>
      </w:r>
      <w:r w:rsidRPr="00D7076F">
        <w:rPr>
          <w:rFonts w:asciiTheme="minorHAnsi" w:hAnsiTheme="minorHAnsi" w:cstheme="minorHAnsi"/>
        </w:rPr>
        <w:t>réseau</w:t>
      </w:r>
      <w:r w:rsidRPr="00CF6907">
        <w:rPr>
          <w:rFonts w:asciiTheme="minorHAnsi" w:hAnsiTheme="minorHAnsi" w:cstheme="minorHAnsi"/>
        </w:rPr>
        <w:t xml:space="preserve"> CKPT</w:t>
      </w:r>
    </w:p>
    <w:p w14:paraId="146492FB" w14:textId="77777777" w:rsidR="00CF6907" w:rsidRDefault="008A0177" w:rsidP="00977D44">
      <w:pPr>
        <w:pStyle w:val="Corpsdetexte"/>
        <w:numPr>
          <w:ilvl w:val="0"/>
          <w:numId w:val="15"/>
        </w:numPr>
        <w:spacing w:before="84" w:line="249" w:lineRule="auto"/>
        <w:ind w:right="14"/>
        <w:jc w:val="both"/>
        <w:rPr>
          <w:rFonts w:asciiTheme="minorHAnsi" w:hAnsiTheme="minorHAnsi" w:cstheme="minorHAnsi"/>
        </w:rPr>
      </w:pPr>
      <w:r w:rsidRPr="00CF6907">
        <w:rPr>
          <w:rFonts w:asciiTheme="minorHAnsi" w:hAnsiTheme="minorHAnsi" w:cstheme="minorHAnsi"/>
        </w:rPr>
        <w:t xml:space="preserve">Note: </w:t>
      </w:r>
      <w:r w:rsidRPr="00D7076F">
        <w:rPr>
          <w:rFonts w:asciiTheme="minorHAnsi" w:hAnsiTheme="minorHAnsi" w:cstheme="minorHAnsi"/>
        </w:rPr>
        <w:t>Un message en jaune indiquant "</w:t>
      </w:r>
      <w:r w:rsidRPr="00CF6907">
        <w:rPr>
          <w:rFonts w:asciiTheme="minorHAnsi" w:hAnsiTheme="minorHAnsi" w:cstheme="minorHAnsi"/>
          <w:highlight w:val="yellow"/>
        </w:rPr>
        <w:t>Pas de connexion à internet"</w:t>
      </w:r>
      <w:r w:rsidRPr="00D7076F">
        <w:rPr>
          <w:rFonts w:asciiTheme="minorHAnsi" w:hAnsiTheme="minorHAnsi" w:cstheme="minorHAnsi"/>
        </w:rPr>
        <w:t xml:space="preserve"> peut s’afficher.</w:t>
      </w:r>
      <w:r w:rsidRPr="00CF6907">
        <w:rPr>
          <w:rFonts w:asciiTheme="minorHAnsi" w:hAnsiTheme="minorHAnsi" w:cstheme="minorHAnsi"/>
        </w:rPr>
        <w:t xml:space="preserve"> </w:t>
      </w:r>
      <w:r w:rsidRPr="00D7076F">
        <w:rPr>
          <w:rFonts w:asciiTheme="minorHAnsi" w:hAnsiTheme="minorHAnsi" w:cstheme="minorHAnsi"/>
        </w:rPr>
        <w:t>Ne</w:t>
      </w:r>
      <w:r w:rsidRPr="00CF6907">
        <w:rPr>
          <w:rFonts w:asciiTheme="minorHAnsi" w:hAnsiTheme="minorHAnsi" w:cstheme="minorHAnsi"/>
        </w:rPr>
        <w:t xml:space="preserve"> </w:t>
      </w:r>
      <w:r w:rsidRPr="00D7076F">
        <w:rPr>
          <w:rFonts w:asciiTheme="minorHAnsi" w:hAnsiTheme="minorHAnsi" w:cstheme="minorHAnsi"/>
        </w:rPr>
        <w:t>pas</w:t>
      </w:r>
      <w:r w:rsidRPr="00CF6907">
        <w:rPr>
          <w:rFonts w:asciiTheme="minorHAnsi" w:hAnsiTheme="minorHAnsi" w:cstheme="minorHAnsi"/>
        </w:rPr>
        <w:t xml:space="preserve"> </w:t>
      </w:r>
      <w:r w:rsidRPr="00D7076F">
        <w:rPr>
          <w:rFonts w:asciiTheme="minorHAnsi" w:hAnsiTheme="minorHAnsi" w:cstheme="minorHAnsi"/>
        </w:rPr>
        <w:t>en</w:t>
      </w:r>
      <w:r w:rsidRPr="00CF6907">
        <w:rPr>
          <w:rFonts w:asciiTheme="minorHAnsi" w:hAnsiTheme="minorHAnsi" w:cstheme="minorHAnsi"/>
        </w:rPr>
        <w:t xml:space="preserve"> </w:t>
      </w:r>
      <w:r w:rsidRPr="00D7076F">
        <w:rPr>
          <w:rFonts w:asciiTheme="minorHAnsi" w:hAnsiTheme="minorHAnsi" w:cstheme="minorHAnsi"/>
        </w:rPr>
        <w:t>tenir</w:t>
      </w:r>
      <w:r w:rsidRPr="00CF6907">
        <w:rPr>
          <w:rFonts w:asciiTheme="minorHAnsi" w:hAnsiTheme="minorHAnsi" w:cstheme="minorHAnsi"/>
        </w:rPr>
        <w:t xml:space="preserve"> </w:t>
      </w:r>
      <w:r w:rsidRPr="00D7076F">
        <w:rPr>
          <w:rFonts w:asciiTheme="minorHAnsi" w:hAnsiTheme="minorHAnsi" w:cstheme="minorHAnsi"/>
        </w:rPr>
        <w:t>compte,</w:t>
      </w:r>
      <w:r w:rsidRPr="00CF6907">
        <w:rPr>
          <w:rFonts w:asciiTheme="minorHAnsi" w:hAnsiTheme="minorHAnsi" w:cstheme="minorHAnsi"/>
        </w:rPr>
        <w:t xml:space="preserve"> </w:t>
      </w:r>
      <w:r w:rsidRPr="00D7076F">
        <w:rPr>
          <w:rFonts w:asciiTheme="minorHAnsi" w:hAnsiTheme="minorHAnsi" w:cstheme="minorHAnsi"/>
        </w:rPr>
        <w:t>cela</w:t>
      </w:r>
      <w:r w:rsidRPr="00CF6907">
        <w:rPr>
          <w:rFonts w:asciiTheme="minorHAnsi" w:hAnsiTheme="minorHAnsi" w:cstheme="minorHAnsi"/>
        </w:rPr>
        <w:t xml:space="preserve"> </w:t>
      </w:r>
      <w:r w:rsidRPr="00D7076F">
        <w:rPr>
          <w:rFonts w:asciiTheme="minorHAnsi" w:hAnsiTheme="minorHAnsi" w:cstheme="minorHAnsi"/>
        </w:rPr>
        <w:t>ne</w:t>
      </w:r>
      <w:r w:rsidRPr="00CF6907">
        <w:rPr>
          <w:rFonts w:asciiTheme="minorHAnsi" w:hAnsiTheme="minorHAnsi" w:cstheme="minorHAnsi"/>
        </w:rPr>
        <w:t xml:space="preserve"> </w:t>
      </w:r>
      <w:r w:rsidRPr="00D7076F">
        <w:rPr>
          <w:rFonts w:asciiTheme="minorHAnsi" w:hAnsiTheme="minorHAnsi" w:cstheme="minorHAnsi"/>
        </w:rPr>
        <w:t>signifie</w:t>
      </w:r>
      <w:r w:rsidRPr="00CF6907">
        <w:rPr>
          <w:rFonts w:asciiTheme="minorHAnsi" w:hAnsiTheme="minorHAnsi" w:cstheme="minorHAnsi"/>
        </w:rPr>
        <w:t xml:space="preserve"> </w:t>
      </w:r>
      <w:r w:rsidRPr="00D7076F">
        <w:rPr>
          <w:rFonts w:asciiTheme="minorHAnsi" w:hAnsiTheme="minorHAnsi" w:cstheme="minorHAnsi"/>
        </w:rPr>
        <w:t>pas</w:t>
      </w:r>
      <w:r w:rsidRPr="00CF6907">
        <w:rPr>
          <w:rFonts w:asciiTheme="minorHAnsi" w:hAnsiTheme="minorHAnsi" w:cstheme="minorHAnsi"/>
        </w:rPr>
        <w:t xml:space="preserve"> </w:t>
      </w:r>
      <w:r w:rsidRPr="00D7076F">
        <w:rPr>
          <w:rFonts w:asciiTheme="minorHAnsi" w:hAnsiTheme="minorHAnsi" w:cstheme="minorHAnsi"/>
        </w:rPr>
        <w:t>que</w:t>
      </w:r>
      <w:r w:rsidRPr="00CF6907">
        <w:rPr>
          <w:rFonts w:asciiTheme="minorHAnsi" w:hAnsiTheme="minorHAnsi" w:cstheme="minorHAnsi"/>
        </w:rPr>
        <w:t xml:space="preserve"> </w:t>
      </w:r>
      <w:r w:rsidRPr="00D7076F">
        <w:rPr>
          <w:rFonts w:asciiTheme="minorHAnsi" w:hAnsiTheme="minorHAnsi" w:cstheme="minorHAnsi"/>
        </w:rPr>
        <w:t>l’iPad</w:t>
      </w:r>
      <w:r w:rsidRPr="00CF6907">
        <w:rPr>
          <w:rFonts w:asciiTheme="minorHAnsi" w:hAnsiTheme="minorHAnsi" w:cstheme="minorHAnsi"/>
        </w:rPr>
        <w:t xml:space="preserve"> </w:t>
      </w:r>
      <w:r w:rsidRPr="00D7076F">
        <w:rPr>
          <w:rFonts w:asciiTheme="minorHAnsi" w:hAnsiTheme="minorHAnsi" w:cstheme="minorHAnsi"/>
        </w:rPr>
        <w:t>ne</w:t>
      </w:r>
      <w:r w:rsidRPr="00CF6907">
        <w:rPr>
          <w:rFonts w:asciiTheme="minorHAnsi" w:hAnsiTheme="minorHAnsi" w:cstheme="minorHAnsi"/>
        </w:rPr>
        <w:t xml:space="preserve"> </w:t>
      </w:r>
      <w:r w:rsidRPr="00D7076F">
        <w:rPr>
          <w:rFonts w:asciiTheme="minorHAnsi" w:hAnsiTheme="minorHAnsi" w:cstheme="minorHAnsi"/>
        </w:rPr>
        <w:t>s’est pas connecté au réseau WIF</w:t>
      </w:r>
      <w:r w:rsidR="00CF6907">
        <w:rPr>
          <w:rFonts w:asciiTheme="minorHAnsi" w:hAnsiTheme="minorHAnsi" w:cstheme="minorHAnsi"/>
        </w:rPr>
        <w:t>I.</w:t>
      </w:r>
    </w:p>
    <w:p w14:paraId="77E1496D" w14:textId="0297CB72" w:rsidR="00DE7CE6" w:rsidRPr="00CF6907" w:rsidRDefault="00E02E7B" w:rsidP="00977D44">
      <w:pPr>
        <w:pStyle w:val="Corpsdetexte"/>
        <w:numPr>
          <w:ilvl w:val="0"/>
          <w:numId w:val="15"/>
        </w:numPr>
        <w:spacing w:before="84" w:line="249" w:lineRule="auto"/>
        <w:ind w:right="14"/>
        <w:jc w:val="both"/>
        <w:rPr>
          <w:rFonts w:asciiTheme="minorHAnsi" w:hAnsiTheme="minorHAnsi" w:cstheme="minorHAnsi"/>
        </w:rPr>
      </w:pPr>
      <w:r w:rsidRPr="00CF6907">
        <w:rPr>
          <w:rFonts w:asciiTheme="minorHAnsi" w:hAnsiTheme="minorHAnsi" w:cstheme="minorHAnsi"/>
        </w:rPr>
        <w:lastRenderedPageBreak/>
        <w:t>Cliquer</w:t>
      </w:r>
      <w:r w:rsidRPr="00CF6907">
        <w:rPr>
          <w:rFonts w:asciiTheme="minorHAnsi" w:hAnsiTheme="minorHAnsi" w:cstheme="minorHAnsi"/>
          <w:spacing w:val="-3"/>
        </w:rPr>
        <w:t xml:space="preserve"> </w:t>
      </w:r>
      <w:r w:rsidRPr="00CF6907">
        <w:rPr>
          <w:rFonts w:asciiTheme="minorHAnsi" w:hAnsiTheme="minorHAnsi" w:cstheme="minorHAnsi"/>
        </w:rPr>
        <w:t>ensuite</w:t>
      </w:r>
      <w:r w:rsidRPr="00CF6907">
        <w:rPr>
          <w:rFonts w:asciiTheme="minorHAnsi" w:hAnsiTheme="minorHAnsi" w:cstheme="minorHAnsi"/>
          <w:spacing w:val="-3"/>
        </w:rPr>
        <w:t xml:space="preserve"> </w:t>
      </w:r>
      <w:r w:rsidRPr="00CF6907">
        <w:rPr>
          <w:rFonts w:asciiTheme="minorHAnsi" w:hAnsiTheme="minorHAnsi" w:cstheme="minorHAnsi"/>
        </w:rPr>
        <w:t>sur</w:t>
      </w:r>
      <w:r w:rsidRPr="00CF6907">
        <w:rPr>
          <w:rFonts w:asciiTheme="minorHAnsi" w:hAnsiTheme="minorHAnsi" w:cstheme="minorHAnsi"/>
          <w:spacing w:val="-4"/>
        </w:rPr>
        <w:t xml:space="preserve"> </w:t>
      </w:r>
      <w:r w:rsidRPr="00CF6907">
        <w:rPr>
          <w:rFonts w:asciiTheme="minorHAnsi" w:hAnsiTheme="minorHAnsi" w:cstheme="minorHAnsi"/>
        </w:rPr>
        <w:t>le</w:t>
      </w:r>
      <w:r w:rsidRPr="00CF6907">
        <w:rPr>
          <w:rFonts w:asciiTheme="minorHAnsi" w:hAnsiTheme="minorHAnsi" w:cstheme="minorHAnsi"/>
          <w:spacing w:val="-4"/>
        </w:rPr>
        <w:t xml:space="preserve"> </w:t>
      </w:r>
      <w:r w:rsidRPr="00CF6907">
        <w:rPr>
          <w:rFonts w:asciiTheme="minorHAnsi" w:hAnsiTheme="minorHAnsi" w:cstheme="minorHAnsi"/>
        </w:rPr>
        <w:t>"i"</w:t>
      </w:r>
      <w:r w:rsidRPr="00CF6907">
        <w:rPr>
          <w:rFonts w:asciiTheme="minorHAnsi" w:hAnsiTheme="minorHAnsi" w:cstheme="minorHAnsi"/>
          <w:spacing w:val="-3"/>
        </w:rPr>
        <w:t xml:space="preserve"> </w:t>
      </w:r>
      <w:r w:rsidRPr="00CF6907">
        <w:rPr>
          <w:rFonts w:asciiTheme="minorHAnsi" w:hAnsiTheme="minorHAnsi" w:cstheme="minorHAnsi"/>
        </w:rPr>
        <w:t>à</w:t>
      </w:r>
      <w:r w:rsidRPr="00CF6907">
        <w:rPr>
          <w:rFonts w:asciiTheme="minorHAnsi" w:hAnsiTheme="minorHAnsi" w:cstheme="minorHAnsi"/>
          <w:spacing w:val="-3"/>
        </w:rPr>
        <w:t xml:space="preserve"> </w:t>
      </w:r>
      <w:r w:rsidRPr="00CF6907">
        <w:rPr>
          <w:rFonts w:asciiTheme="minorHAnsi" w:hAnsiTheme="minorHAnsi" w:cstheme="minorHAnsi"/>
        </w:rPr>
        <w:t>côté</w:t>
      </w:r>
      <w:r w:rsidRPr="00CF6907">
        <w:rPr>
          <w:rFonts w:asciiTheme="minorHAnsi" w:hAnsiTheme="minorHAnsi" w:cstheme="minorHAnsi"/>
          <w:spacing w:val="-3"/>
        </w:rPr>
        <w:t xml:space="preserve"> </w:t>
      </w:r>
      <w:r w:rsidRPr="00CF6907">
        <w:rPr>
          <w:rFonts w:asciiTheme="minorHAnsi" w:hAnsiTheme="minorHAnsi" w:cstheme="minorHAnsi"/>
        </w:rPr>
        <w:t>de</w:t>
      </w:r>
      <w:r w:rsidRPr="00CF6907">
        <w:rPr>
          <w:rFonts w:asciiTheme="minorHAnsi" w:hAnsiTheme="minorHAnsi" w:cstheme="minorHAnsi"/>
          <w:spacing w:val="-3"/>
        </w:rPr>
        <w:t xml:space="preserve"> </w:t>
      </w:r>
      <w:r w:rsidRPr="00CF6907">
        <w:rPr>
          <w:rFonts w:asciiTheme="minorHAnsi" w:hAnsiTheme="minorHAnsi" w:cstheme="minorHAnsi"/>
        </w:rPr>
        <w:t>CKPT</w:t>
      </w:r>
      <w:r w:rsidRPr="00CF6907">
        <w:rPr>
          <w:rFonts w:asciiTheme="minorHAnsi" w:hAnsiTheme="minorHAnsi" w:cstheme="minorHAnsi"/>
          <w:spacing w:val="-5"/>
        </w:rPr>
        <w:t xml:space="preserve"> (2)</w:t>
      </w:r>
    </w:p>
    <w:p w14:paraId="18CAD7F5" w14:textId="47E8D36C" w:rsidR="00DE7CE6" w:rsidRPr="00D7076F" w:rsidRDefault="00E02E7B" w:rsidP="00D7076F">
      <w:pPr>
        <w:pStyle w:val="Corpsdetexte"/>
        <w:spacing w:before="2"/>
        <w:ind w:left="284" w:right="14"/>
        <w:jc w:val="both"/>
        <w:rPr>
          <w:rFonts w:asciiTheme="minorHAnsi" w:hAnsiTheme="minorHAnsi" w:cstheme="minorHAnsi"/>
          <w:sz w:val="10"/>
        </w:rPr>
      </w:pPr>
      <w:r w:rsidRPr="00D7076F">
        <w:rPr>
          <w:rFonts w:asciiTheme="minorHAnsi" w:hAnsiTheme="minorHAnsi" w:cstheme="minorHAnsi"/>
          <w:noProof/>
        </w:rPr>
        <w:drawing>
          <wp:anchor distT="0" distB="0" distL="0" distR="0" simplePos="0" relativeHeight="251651072" behindDoc="0" locked="0" layoutInCell="1" allowOverlap="1" wp14:anchorId="17C31853" wp14:editId="28C25901">
            <wp:simplePos x="0" y="0"/>
            <wp:positionH relativeFrom="page">
              <wp:posOffset>968637</wp:posOffset>
            </wp:positionH>
            <wp:positionV relativeFrom="paragraph">
              <wp:posOffset>43965</wp:posOffset>
            </wp:positionV>
            <wp:extent cx="2984500" cy="935990"/>
            <wp:effectExtent l="0" t="0" r="6350" b="0"/>
            <wp:wrapTopAndBottom/>
            <wp:docPr id="3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jpeg"/>
                    <pic:cNvPicPr/>
                  </pic:nvPicPr>
                  <pic:blipFill>
                    <a:blip r:embed="rId24" cstate="print"/>
                    <a:stretch>
                      <a:fillRect/>
                    </a:stretch>
                  </pic:blipFill>
                  <pic:spPr>
                    <a:xfrm>
                      <a:off x="0" y="0"/>
                      <a:ext cx="2984500" cy="935990"/>
                    </a:xfrm>
                    <a:prstGeom prst="rect">
                      <a:avLst/>
                    </a:prstGeom>
                  </pic:spPr>
                </pic:pic>
              </a:graphicData>
            </a:graphic>
            <wp14:sizeRelH relativeFrom="margin">
              <wp14:pctWidth>0</wp14:pctWidth>
            </wp14:sizeRelH>
            <wp14:sizeRelV relativeFrom="margin">
              <wp14:pctHeight>0</wp14:pctHeight>
            </wp14:sizeRelV>
          </wp:anchor>
        </w:drawing>
      </w:r>
    </w:p>
    <w:p w14:paraId="45DAF780" w14:textId="0F4EB37F" w:rsidR="008A0177" w:rsidRDefault="00E02E7B" w:rsidP="00977D44">
      <w:pPr>
        <w:pStyle w:val="Paragraphedeliste"/>
        <w:numPr>
          <w:ilvl w:val="0"/>
          <w:numId w:val="9"/>
        </w:numPr>
        <w:tabs>
          <w:tab w:val="left" w:pos="723"/>
        </w:tabs>
        <w:spacing w:before="22" w:line="230" w:lineRule="auto"/>
        <w:ind w:left="284" w:right="14" w:hanging="216"/>
        <w:jc w:val="both"/>
        <w:rPr>
          <w:rFonts w:asciiTheme="minorHAnsi" w:hAnsiTheme="minorHAnsi" w:cstheme="minorHAnsi"/>
          <w:sz w:val="20"/>
        </w:rPr>
      </w:pPr>
      <w:r w:rsidRPr="00D7076F">
        <w:rPr>
          <w:rFonts w:asciiTheme="minorHAnsi" w:hAnsiTheme="minorHAnsi" w:cstheme="minorHAnsi"/>
          <w:sz w:val="20"/>
        </w:rPr>
        <w:t>Dans</w:t>
      </w:r>
      <w:r w:rsidRPr="00D7076F">
        <w:rPr>
          <w:rFonts w:asciiTheme="minorHAnsi" w:hAnsiTheme="minorHAnsi" w:cstheme="minorHAnsi"/>
          <w:spacing w:val="-13"/>
          <w:sz w:val="20"/>
        </w:rPr>
        <w:t xml:space="preserve"> </w:t>
      </w:r>
      <w:r w:rsidRPr="00D7076F">
        <w:rPr>
          <w:rFonts w:asciiTheme="minorHAnsi" w:hAnsiTheme="minorHAnsi" w:cstheme="minorHAnsi"/>
          <w:sz w:val="20"/>
        </w:rPr>
        <w:t>la</w:t>
      </w:r>
      <w:r w:rsidRPr="00D7076F">
        <w:rPr>
          <w:rFonts w:asciiTheme="minorHAnsi" w:hAnsiTheme="minorHAnsi" w:cstheme="minorHAnsi"/>
          <w:spacing w:val="-11"/>
          <w:sz w:val="20"/>
        </w:rPr>
        <w:t xml:space="preserve"> </w:t>
      </w:r>
      <w:r w:rsidRPr="00D7076F">
        <w:rPr>
          <w:rFonts w:asciiTheme="minorHAnsi" w:hAnsiTheme="minorHAnsi" w:cstheme="minorHAnsi"/>
          <w:sz w:val="20"/>
        </w:rPr>
        <w:t>nouvelle</w:t>
      </w:r>
      <w:r w:rsidRPr="00D7076F">
        <w:rPr>
          <w:rFonts w:asciiTheme="minorHAnsi" w:hAnsiTheme="minorHAnsi" w:cstheme="minorHAnsi"/>
          <w:spacing w:val="-11"/>
          <w:sz w:val="20"/>
        </w:rPr>
        <w:t xml:space="preserve"> </w:t>
      </w:r>
      <w:r w:rsidRPr="00D7076F">
        <w:rPr>
          <w:rFonts w:asciiTheme="minorHAnsi" w:hAnsiTheme="minorHAnsi" w:cstheme="minorHAnsi"/>
          <w:sz w:val="20"/>
        </w:rPr>
        <w:t>page</w:t>
      </w:r>
      <w:r w:rsidRPr="00D7076F">
        <w:rPr>
          <w:rFonts w:asciiTheme="minorHAnsi" w:hAnsiTheme="minorHAnsi" w:cstheme="minorHAnsi"/>
          <w:spacing w:val="-11"/>
          <w:sz w:val="20"/>
        </w:rPr>
        <w:t xml:space="preserve"> </w:t>
      </w:r>
      <w:r w:rsidRPr="00D7076F">
        <w:rPr>
          <w:rFonts w:asciiTheme="minorHAnsi" w:hAnsiTheme="minorHAnsi" w:cstheme="minorHAnsi"/>
          <w:sz w:val="20"/>
        </w:rPr>
        <w:t>s’ouvrant,</w:t>
      </w:r>
      <w:r w:rsidRPr="00D7076F">
        <w:rPr>
          <w:rFonts w:asciiTheme="minorHAnsi" w:hAnsiTheme="minorHAnsi" w:cstheme="minorHAnsi"/>
          <w:spacing w:val="-13"/>
          <w:sz w:val="20"/>
        </w:rPr>
        <w:t xml:space="preserve"> </w:t>
      </w:r>
      <w:r w:rsidRPr="00D7076F">
        <w:rPr>
          <w:rFonts w:asciiTheme="minorHAnsi" w:hAnsiTheme="minorHAnsi" w:cstheme="minorHAnsi"/>
          <w:sz w:val="20"/>
        </w:rPr>
        <w:t>faire</w:t>
      </w:r>
      <w:r w:rsidRPr="00D7076F">
        <w:rPr>
          <w:rFonts w:asciiTheme="minorHAnsi" w:hAnsiTheme="minorHAnsi" w:cstheme="minorHAnsi"/>
          <w:spacing w:val="-12"/>
          <w:sz w:val="20"/>
        </w:rPr>
        <w:t xml:space="preserve"> </w:t>
      </w:r>
      <w:r w:rsidRPr="00D7076F">
        <w:rPr>
          <w:rFonts w:asciiTheme="minorHAnsi" w:hAnsiTheme="minorHAnsi" w:cstheme="minorHAnsi"/>
          <w:sz w:val="20"/>
        </w:rPr>
        <w:t>défiler</w:t>
      </w:r>
      <w:r w:rsidRPr="00D7076F">
        <w:rPr>
          <w:rFonts w:asciiTheme="minorHAnsi" w:hAnsiTheme="minorHAnsi" w:cstheme="minorHAnsi"/>
          <w:spacing w:val="-11"/>
          <w:sz w:val="20"/>
        </w:rPr>
        <w:t xml:space="preserve"> </w:t>
      </w:r>
      <w:r w:rsidRPr="00D7076F">
        <w:rPr>
          <w:rFonts w:asciiTheme="minorHAnsi" w:hAnsiTheme="minorHAnsi" w:cstheme="minorHAnsi"/>
          <w:sz w:val="20"/>
        </w:rPr>
        <w:t>les</w:t>
      </w:r>
      <w:r w:rsidRPr="00D7076F">
        <w:rPr>
          <w:rFonts w:asciiTheme="minorHAnsi" w:hAnsiTheme="minorHAnsi" w:cstheme="minorHAnsi"/>
          <w:spacing w:val="-11"/>
          <w:sz w:val="20"/>
        </w:rPr>
        <w:t xml:space="preserve"> </w:t>
      </w:r>
      <w:r w:rsidRPr="00D7076F">
        <w:rPr>
          <w:rFonts w:asciiTheme="minorHAnsi" w:hAnsiTheme="minorHAnsi" w:cstheme="minorHAnsi"/>
          <w:sz w:val="20"/>
        </w:rPr>
        <w:t>infos</w:t>
      </w:r>
      <w:r w:rsidRPr="00D7076F">
        <w:rPr>
          <w:rFonts w:asciiTheme="minorHAnsi" w:hAnsiTheme="minorHAnsi" w:cstheme="minorHAnsi"/>
          <w:spacing w:val="-12"/>
          <w:sz w:val="20"/>
        </w:rPr>
        <w:t xml:space="preserve"> </w:t>
      </w:r>
      <w:r w:rsidRPr="00D7076F">
        <w:rPr>
          <w:rFonts w:asciiTheme="minorHAnsi" w:hAnsiTheme="minorHAnsi" w:cstheme="minorHAnsi"/>
          <w:sz w:val="20"/>
        </w:rPr>
        <w:t>en</w:t>
      </w:r>
      <w:r w:rsidRPr="00D7076F">
        <w:rPr>
          <w:rFonts w:asciiTheme="minorHAnsi" w:hAnsiTheme="minorHAnsi" w:cstheme="minorHAnsi"/>
          <w:spacing w:val="-11"/>
          <w:sz w:val="20"/>
        </w:rPr>
        <w:t xml:space="preserve"> </w:t>
      </w:r>
      <w:r w:rsidRPr="00D7076F">
        <w:rPr>
          <w:rFonts w:asciiTheme="minorHAnsi" w:hAnsiTheme="minorHAnsi" w:cstheme="minorHAnsi"/>
          <w:sz w:val="20"/>
        </w:rPr>
        <w:t>s’assurant</w:t>
      </w:r>
      <w:r w:rsidRPr="00D7076F">
        <w:rPr>
          <w:rFonts w:asciiTheme="minorHAnsi" w:hAnsiTheme="minorHAnsi" w:cstheme="minorHAnsi"/>
          <w:spacing w:val="-12"/>
          <w:sz w:val="20"/>
        </w:rPr>
        <w:t xml:space="preserve"> </w:t>
      </w:r>
      <w:r w:rsidRPr="00D7076F">
        <w:rPr>
          <w:rFonts w:asciiTheme="minorHAnsi" w:hAnsiTheme="minorHAnsi" w:cstheme="minorHAnsi"/>
          <w:sz w:val="20"/>
        </w:rPr>
        <w:t>que</w:t>
      </w:r>
      <w:r w:rsidR="008A0177" w:rsidRPr="00D7076F">
        <w:rPr>
          <w:rFonts w:asciiTheme="minorHAnsi" w:hAnsiTheme="minorHAnsi" w:cstheme="minorHAnsi"/>
          <w:sz w:val="20"/>
        </w:rPr>
        <w:t> :</w:t>
      </w:r>
    </w:p>
    <w:p w14:paraId="56FB46A5" w14:textId="5F15B164" w:rsidR="00A577E9" w:rsidRPr="00A577E9" w:rsidRDefault="00A577E9" w:rsidP="00A577E9">
      <w:pPr>
        <w:tabs>
          <w:tab w:val="left" w:pos="723"/>
        </w:tabs>
        <w:spacing w:before="22" w:line="230" w:lineRule="auto"/>
        <w:ind w:left="68" w:right="14"/>
        <w:jc w:val="both"/>
        <w:rPr>
          <w:rFonts w:asciiTheme="minorHAnsi" w:hAnsiTheme="minorHAnsi" w:cstheme="minorHAnsi"/>
          <w:sz w:val="20"/>
        </w:rPr>
      </w:pPr>
      <w:r w:rsidRPr="00D7076F">
        <w:rPr>
          <w:rFonts w:asciiTheme="minorHAnsi" w:hAnsiTheme="minorHAnsi" w:cstheme="minorHAnsi"/>
          <w:noProof/>
        </w:rPr>
        <w:drawing>
          <wp:anchor distT="0" distB="0" distL="114300" distR="114300" simplePos="0" relativeHeight="251652096" behindDoc="0" locked="0" layoutInCell="1" allowOverlap="1" wp14:anchorId="6B5623BA" wp14:editId="418A6C45">
            <wp:simplePos x="0" y="0"/>
            <wp:positionH relativeFrom="margin">
              <wp:align>right</wp:align>
            </wp:positionH>
            <wp:positionV relativeFrom="paragraph">
              <wp:posOffset>56440</wp:posOffset>
            </wp:positionV>
            <wp:extent cx="2381250" cy="3145790"/>
            <wp:effectExtent l="0" t="0" r="0" b="0"/>
            <wp:wrapSquare wrapText="bothSides"/>
            <wp:docPr id="1171669627" name="image13.jpeg"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69627" name="image13.jpeg" descr="Une image contenant texte, capture d’écran, Page web, logiciel&#10;&#10;Description générée automatiquement"/>
                    <pic:cNvPicPr/>
                  </pic:nvPicPr>
                  <pic:blipFill rotWithShape="1">
                    <a:blip r:embed="rId25" cstate="print">
                      <a:extLst>
                        <a:ext uri="{28A0092B-C50C-407E-A947-70E740481C1C}">
                          <a14:useLocalDpi xmlns:a14="http://schemas.microsoft.com/office/drawing/2010/main" val="0"/>
                        </a:ext>
                      </a:extLst>
                    </a:blip>
                    <a:srcRect b="33385"/>
                    <a:stretch/>
                  </pic:blipFill>
                  <pic:spPr bwMode="auto">
                    <a:xfrm>
                      <a:off x="0" y="0"/>
                      <a:ext cx="2381250" cy="3145790"/>
                    </a:xfrm>
                    <a:prstGeom prst="rect">
                      <a:avLst/>
                    </a:prstGeom>
                    <a:ln>
                      <a:noFill/>
                    </a:ln>
                    <a:extLst>
                      <a:ext uri="{53640926-AAD7-44D8-BBD7-CCE9431645EC}">
                        <a14:shadowObscured xmlns:a14="http://schemas.microsoft.com/office/drawing/2010/main"/>
                      </a:ext>
                    </a:extLst>
                  </pic:spPr>
                </pic:pic>
              </a:graphicData>
            </a:graphic>
          </wp:anchor>
        </w:drawing>
      </w:r>
    </w:p>
    <w:p w14:paraId="1B6F1766" w14:textId="073388D9" w:rsidR="008A0177" w:rsidRDefault="008A0177" w:rsidP="00977D44">
      <w:pPr>
        <w:pStyle w:val="Paragraphedeliste"/>
        <w:numPr>
          <w:ilvl w:val="0"/>
          <w:numId w:val="17"/>
        </w:numPr>
        <w:tabs>
          <w:tab w:val="left" w:pos="723"/>
        </w:tabs>
        <w:spacing w:before="22" w:line="230" w:lineRule="auto"/>
        <w:ind w:right="14"/>
        <w:rPr>
          <w:rFonts w:asciiTheme="minorHAnsi" w:hAnsiTheme="minorHAnsi" w:cstheme="minorHAnsi"/>
          <w:sz w:val="20"/>
        </w:rPr>
      </w:pPr>
      <w:r w:rsidRPr="00D7076F">
        <w:rPr>
          <w:rFonts w:asciiTheme="minorHAnsi" w:hAnsiTheme="minorHAnsi" w:cstheme="minorHAnsi"/>
          <w:sz w:val="20"/>
        </w:rPr>
        <w:t>La</w:t>
      </w:r>
      <w:r w:rsidR="00E02E7B" w:rsidRPr="00D7076F">
        <w:rPr>
          <w:rFonts w:asciiTheme="minorHAnsi" w:hAnsiTheme="minorHAnsi" w:cstheme="minorHAnsi"/>
          <w:sz w:val="20"/>
        </w:rPr>
        <w:t xml:space="preserve"> connexion automatique est activée (3)</w:t>
      </w:r>
    </w:p>
    <w:p w14:paraId="70D39E29" w14:textId="77777777" w:rsidR="00A577E9" w:rsidRPr="00D7076F" w:rsidRDefault="00A577E9" w:rsidP="00A577E9">
      <w:pPr>
        <w:pStyle w:val="Paragraphedeliste"/>
        <w:tabs>
          <w:tab w:val="left" w:pos="723"/>
        </w:tabs>
        <w:spacing w:before="22" w:line="230" w:lineRule="auto"/>
        <w:ind w:left="428" w:right="14" w:firstLine="0"/>
        <w:rPr>
          <w:rFonts w:asciiTheme="minorHAnsi" w:hAnsiTheme="minorHAnsi" w:cstheme="minorHAnsi"/>
          <w:sz w:val="20"/>
        </w:rPr>
      </w:pPr>
    </w:p>
    <w:p w14:paraId="5451FDC8" w14:textId="015051F1" w:rsidR="008A0177" w:rsidRDefault="008A0177" w:rsidP="00977D44">
      <w:pPr>
        <w:pStyle w:val="Paragraphedeliste"/>
        <w:numPr>
          <w:ilvl w:val="0"/>
          <w:numId w:val="17"/>
        </w:numPr>
        <w:tabs>
          <w:tab w:val="left" w:pos="723"/>
        </w:tabs>
        <w:spacing w:before="22" w:line="230" w:lineRule="auto"/>
        <w:ind w:right="14"/>
        <w:rPr>
          <w:rFonts w:asciiTheme="minorHAnsi" w:hAnsiTheme="minorHAnsi" w:cstheme="minorHAnsi"/>
          <w:sz w:val="20"/>
        </w:rPr>
      </w:pPr>
      <w:r w:rsidRPr="00D7076F">
        <w:rPr>
          <w:rFonts w:asciiTheme="minorHAnsi" w:hAnsiTheme="minorHAnsi" w:cstheme="minorHAnsi"/>
          <w:sz w:val="20"/>
        </w:rPr>
        <w:t>L’adresse</w:t>
      </w:r>
      <w:r w:rsidR="00E02E7B" w:rsidRPr="00D7076F">
        <w:rPr>
          <w:rFonts w:asciiTheme="minorHAnsi" w:hAnsiTheme="minorHAnsi" w:cstheme="minorHAnsi"/>
          <w:sz w:val="20"/>
        </w:rPr>
        <w:t xml:space="preserve"> WIFI privée est désactivée (4)</w:t>
      </w:r>
    </w:p>
    <w:p w14:paraId="023DD62A" w14:textId="77777777" w:rsidR="00A577E9" w:rsidRPr="00A577E9" w:rsidRDefault="00A577E9" w:rsidP="00A577E9">
      <w:pPr>
        <w:tabs>
          <w:tab w:val="left" w:pos="723"/>
        </w:tabs>
        <w:spacing w:before="22" w:line="230" w:lineRule="auto"/>
        <w:ind w:right="14"/>
        <w:rPr>
          <w:rFonts w:asciiTheme="minorHAnsi" w:hAnsiTheme="minorHAnsi" w:cstheme="minorHAnsi"/>
          <w:sz w:val="20"/>
        </w:rPr>
      </w:pPr>
    </w:p>
    <w:p w14:paraId="569DAACE" w14:textId="7CBC54E9" w:rsidR="008A0177" w:rsidRDefault="008A0177" w:rsidP="00977D44">
      <w:pPr>
        <w:pStyle w:val="Paragraphedeliste"/>
        <w:numPr>
          <w:ilvl w:val="0"/>
          <w:numId w:val="17"/>
        </w:numPr>
        <w:tabs>
          <w:tab w:val="left" w:pos="723"/>
        </w:tabs>
        <w:spacing w:before="22" w:line="230" w:lineRule="auto"/>
        <w:ind w:right="14"/>
        <w:rPr>
          <w:rFonts w:asciiTheme="minorHAnsi" w:hAnsiTheme="minorHAnsi" w:cstheme="minorHAnsi"/>
          <w:sz w:val="20"/>
        </w:rPr>
      </w:pPr>
      <w:r w:rsidRPr="00D7076F">
        <w:rPr>
          <w:rFonts w:asciiTheme="minorHAnsi" w:hAnsiTheme="minorHAnsi" w:cstheme="minorHAnsi"/>
          <w:sz w:val="20"/>
        </w:rPr>
        <w:t>La</w:t>
      </w:r>
      <w:r w:rsidR="00E02E7B" w:rsidRPr="00D7076F">
        <w:rPr>
          <w:rFonts w:asciiTheme="minorHAnsi" w:hAnsiTheme="minorHAnsi" w:cstheme="minorHAnsi"/>
          <w:sz w:val="20"/>
        </w:rPr>
        <w:t xml:space="preserve"> limitation du suivi de l’adresse IP</w:t>
      </w:r>
      <w:r w:rsidR="00E02E7B" w:rsidRPr="00D7076F">
        <w:rPr>
          <w:rFonts w:asciiTheme="minorHAnsi" w:hAnsiTheme="minorHAnsi" w:cstheme="minorHAnsi"/>
          <w:spacing w:val="-4"/>
          <w:sz w:val="20"/>
        </w:rPr>
        <w:t xml:space="preserve"> </w:t>
      </w:r>
      <w:r w:rsidR="00E02E7B" w:rsidRPr="00D7076F">
        <w:rPr>
          <w:rFonts w:asciiTheme="minorHAnsi" w:hAnsiTheme="minorHAnsi" w:cstheme="minorHAnsi"/>
          <w:sz w:val="20"/>
        </w:rPr>
        <w:t>est désactivée (5)</w:t>
      </w:r>
    </w:p>
    <w:p w14:paraId="3225932F" w14:textId="77777777" w:rsidR="00A577E9" w:rsidRPr="00A577E9" w:rsidRDefault="00A577E9" w:rsidP="00A577E9">
      <w:pPr>
        <w:tabs>
          <w:tab w:val="left" w:pos="723"/>
        </w:tabs>
        <w:spacing w:before="22" w:line="230" w:lineRule="auto"/>
        <w:ind w:right="14"/>
        <w:rPr>
          <w:rFonts w:asciiTheme="minorHAnsi" w:hAnsiTheme="minorHAnsi" w:cstheme="minorHAnsi"/>
          <w:sz w:val="20"/>
        </w:rPr>
      </w:pPr>
    </w:p>
    <w:p w14:paraId="38CB8122" w14:textId="255FFA36" w:rsidR="00DE7CE6" w:rsidRPr="00D7076F" w:rsidRDefault="008A0177" w:rsidP="00977D44">
      <w:pPr>
        <w:pStyle w:val="Paragraphedeliste"/>
        <w:numPr>
          <w:ilvl w:val="0"/>
          <w:numId w:val="17"/>
        </w:numPr>
        <w:tabs>
          <w:tab w:val="left" w:pos="723"/>
        </w:tabs>
        <w:spacing w:before="22" w:line="230" w:lineRule="auto"/>
        <w:ind w:right="14"/>
        <w:rPr>
          <w:rFonts w:asciiTheme="minorHAnsi" w:hAnsiTheme="minorHAnsi" w:cstheme="minorHAnsi"/>
          <w:sz w:val="20"/>
        </w:rPr>
      </w:pPr>
      <w:r w:rsidRPr="00D7076F">
        <w:rPr>
          <w:rFonts w:asciiTheme="minorHAnsi" w:hAnsiTheme="minorHAnsi" w:cstheme="minorHAnsi"/>
          <w:sz w:val="20"/>
        </w:rPr>
        <w:t>La</w:t>
      </w:r>
      <w:r w:rsidR="00E02E7B" w:rsidRPr="00D7076F">
        <w:rPr>
          <w:rFonts w:asciiTheme="minorHAnsi" w:hAnsiTheme="minorHAnsi" w:cstheme="minorHAnsi"/>
          <w:sz w:val="20"/>
        </w:rPr>
        <w:t xml:space="preserve"> configuration de l’IP est sur automatique (6).</w:t>
      </w:r>
    </w:p>
    <w:p w14:paraId="109EF712" w14:textId="77777777" w:rsidR="00696FEA" w:rsidRDefault="00696FEA" w:rsidP="00D7076F">
      <w:pPr>
        <w:spacing w:line="230" w:lineRule="auto"/>
        <w:ind w:left="284" w:right="14"/>
        <w:jc w:val="both"/>
        <w:rPr>
          <w:rFonts w:asciiTheme="minorHAnsi" w:hAnsiTheme="minorHAnsi" w:cstheme="minorHAnsi"/>
          <w:sz w:val="20"/>
        </w:rPr>
      </w:pPr>
    </w:p>
    <w:p w14:paraId="62334B48" w14:textId="77777777" w:rsidR="00A577E9" w:rsidRPr="00D7076F" w:rsidRDefault="00A577E9" w:rsidP="00A577E9">
      <w:pPr>
        <w:spacing w:line="230" w:lineRule="auto"/>
        <w:ind w:right="14"/>
        <w:jc w:val="both"/>
        <w:rPr>
          <w:rFonts w:asciiTheme="minorHAnsi" w:hAnsiTheme="minorHAnsi" w:cstheme="minorHAnsi"/>
          <w:sz w:val="20"/>
        </w:rPr>
      </w:pPr>
    </w:p>
    <w:p w14:paraId="19AC7598" w14:textId="6FC506AA" w:rsidR="00A577E9" w:rsidRPr="00A577E9" w:rsidRDefault="00696FEA" w:rsidP="00977D44">
      <w:pPr>
        <w:pStyle w:val="Paragraphedeliste"/>
        <w:numPr>
          <w:ilvl w:val="0"/>
          <w:numId w:val="16"/>
        </w:numPr>
        <w:spacing w:before="22" w:line="230" w:lineRule="auto"/>
        <w:ind w:left="284" w:right="14" w:hanging="232"/>
        <w:jc w:val="both"/>
        <w:rPr>
          <w:rFonts w:asciiTheme="minorHAnsi" w:hAnsiTheme="minorHAnsi" w:cstheme="minorHAnsi"/>
          <w:sz w:val="20"/>
        </w:rPr>
      </w:pPr>
      <w:r w:rsidRPr="00CF6907">
        <w:rPr>
          <w:rFonts w:asciiTheme="minorHAnsi" w:hAnsiTheme="minorHAnsi" w:cstheme="minorHAnsi"/>
          <w:sz w:val="20"/>
        </w:rPr>
        <w:t>Ensuite, ouvrir la configuration du proxy (7).</w:t>
      </w:r>
    </w:p>
    <w:p w14:paraId="29B666C7" w14:textId="749D9560" w:rsidR="008A0177" w:rsidRPr="00D7076F" w:rsidRDefault="00A577E9" w:rsidP="00A577E9">
      <w:pPr>
        <w:pStyle w:val="Corpsdetexte"/>
        <w:ind w:right="14"/>
        <w:jc w:val="both"/>
        <w:rPr>
          <w:rFonts w:asciiTheme="minorHAnsi" w:hAnsiTheme="minorHAnsi" w:cstheme="minorHAnsi"/>
        </w:rPr>
      </w:pPr>
      <w:r w:rsidRPr="00D7076F">
        <w:rPr>
          <w:rFonts w:asciiTheme="minorHAnsi" w:hAnsiTheme="minorHAnsi" w:cstheme="minorHAnsi"/>
          <w:noProof/>
        </w:rPr>
        <w:drawing>
          <wp:anchor distT="0" distB="0" distL="114300" distR="114300" simplePos="0" relativeHeight="251653120" behindDoc="0" locked="0" layoutInCell="1" allowOverlap="1" wp14:anchorId="42581B60" wp14:editId="76687B37">
            <wp:simplePos x="0" y="0"/>
            <wp:positionH relativeFrom="margin">
              <wp:align>left</wp:align>
            </wp:positionH>
            <wp:positionV relativeFrom="paragraph">
              <wp:posOffset>221615</wp:posOffset>
            </wp:positionV>
            <wp:extent cx="2140585" cy="472440"/>
            <wp:effectExtent l="0" t="0" r="0" b="3810"/>
            <wp:wrapTopAndBottom/>
            <wp:docPr id="39" name="image13.jpeg"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3.jpeg" descr="Une image contenant texte, capture d’écran, Page web, logiciel&#10;&#10;Description générée automatiquement"/>
                    <pic:cNvPicPr/>
                  </pic:nvPicPr>
                  <pic:blipFill rotWithShape="1">
                    <a:blip r:embed="rId25" cstate="print">
                      <a:extLst>
                        <a:ext uri="{28A0092B-C50C-407E-A947-70E740481C1C}">
                          <a14:useLocalDpi xmlns:a14="http://schemas.microsoft.com/office/drawing/2010/main" val="0"/>
                        </a:ext>
                      </a:extLst>
                    </a:blip>
                    <a:srcRect t="88874"/>
                    <a:stretch/>
                  </pic:blipFill>
                  <pic:spPr bwMode="auto">
                    <a:xfrm>
                      <a:off x="0" y="0"/>
                      <a:ext cx="2140585" cy="47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F1BE1F" w14:textId="77777777" w:rsidR="00793A1E" w:rsidRPr="00793A1E" w:rsidRDefault="00793A1E" w:rsidP="00793A1E">
      <w:pPr>
        <w:spacing w:before="22" w:line="230" w:lineRule="auto"/>
        <w:ind w:right="14"/>
        <w:jc w:val="both"/>
        <w:rPr>
          <w:rFonts w:asciiTheme="minorHAnsi" w:hAnsiTheme="minorHAnsi" w:cstheme="minorHAnsi"/>
          <w:sz w:val="20"/>
        </w:rPr>
      </w:pPr>
    </w:p>
    <w:p w14:paraId="63821D57" w14:textId="0E8CF80D" w:rsidR="00DE7CE6" w:rsidRPr="00793A1E" w:rsidRDefault="00793A1E" w:rsidP="00977D44">
      <w:pPr>
        <w:pStyle w:val="Paragraphedeliste"/>
        <w:numPr>
          <w:ilvl w:val="0"/>
          <w:numId w:val="19"/>
        </w:numPr>
        <w:spacing w:before="22" w:line="230" w:lineRule="auto"/>
        <w:ind w:right="14"/>
        <w:jc w:val="both"/>
        <w:rPr>
          <w:rFonts w:asciiTheme="minorHAnsi" w:hAnsiTheme="minorHAnsi" w:cstheme="minorHAnsi"/>
          <w:sz w:val="20"/>
        </w:rPr>
      </w:pPr>
      <w:r w:rsidRPr="00D7076F">
        <w:rPr>
          <w:rFonts w:asciiTheme="minorHAnsi" w:hAnsiTheme="minorHAnsi" w:cstheme="minorHAnsi"/>
          <w:noProof/>
        </w:rPr>
        <w:lastRenderedPageBreak/>
        <w:drawing>
          <wp:anchor distT="0" distB="0" distL="0" distR="0" simplePos="0" relativeHeight="251654144" behindDoc="0" locked="0" layoutInCell="1" allowOverlap="1" wp14:anchorId="3EFE0FA1" wp14:editId="42DD3967">
            <wp:simplePos x="0" y="0"/>
            <wp:positionH relativeFrom="margin">
              <wp:posOffset>2319655</wp:posOffset>
            </wp:positionH>
            <wp:positionV relativeFrom="paragraph">
              <wp:posOffset>430530</wp:posOffset>
            </wp:positionV>
            <wp:extent cx="2162810" cy="1981200"/>
            <wp:effectExtent l="0" t="0" r="8890" b="0"/>
            <wp:wrapSquare wrapText="bothSides"/>
            <wp:docPr id="4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jpeg"/>
                    <pic:cNvPicPr/>
                  </pic:nvPicPr>
                  <pic:blipFill>
                    <a:blip r:embed="rId26" cstate="print"/>
                    <a:stretch>
                      <a:fillRect/>
                    </a:stretch>
                  </pic:blipFill>
                  <pic:spPr>
                    <a:xfrm>
                      <a:off x="0" y="0"/>
                      <a:ext cx="2162810" cy="1981200"/>
                    </a:xfrm>
                    <a:prstGeom prst="rect">
                      <a:avLst/>
                    </a:prstGeom>
                  </pic:spPr>
                </pic:pic>
              </a:graphicData>
            </a:graphic>
            <wp14:sizeRelH relativeFrom="margin">
              <wp14:pctWidth>0</wp14:pctWidth>
            </wp14:sizeRelH>
            <wp14:sizeRelV relativeFrom="margin">
              <wp14:pctHeight>0</wp14:pctHeight>
            </wp14:sizeRelV>
          </wp:anchor>
        </w:drawing>
      </w:r>
      <w:r w:rsidRPr="00D7076F">
        <w:rPr>
          <w:rFonts w:asciiTheme="minorHAnsi" w:hAnsiTheme="minorHAnsi" w:cstheme="minorHAnsi"/>
          <w:noProof/>
        </w:rPr>
        <mc:AlternateContent>
          <mc:Choice Requires="wps">
            <w:drawing>
              <wp:anchor distT="0" distB="0" distL="114300" distR="114300" simplePos="0" relativeHeight="251644928" behindDoc="0" locked="0" layoutInCell="1" allowOverlap="1" wp14:anchorId="33304ADA" wp14:editId="7FFB26EE">
                <wp:simplePos x="0" y="0"/>
                <wp:positionH relativeFrom="margin">
                  <wp:align>left</wp:align>
                </wp:positionH>
                <wp:positionV relativeFrom="paragraph">
                  <wp:posOffset>484717</wp:posOffset>
                </wp:positionV>
                <wp:extent cx="2209800" cy="565150"/>
                <wp:effectExtent l="19050" t="19050" r="19050" b="25400"/>
                <wp:wrapTopAndBottom/>
                <wp:docPr id="1761514090" name="Zone de texte 2"/>
                <wp:cNvGraphicFramePr/>
                <a:graphic xmlns:a="http://schemas.openxmlformats.org/drawingml/2006/main">
                  <a:graphicData uri="http://schemas.microsoft.com/office/word/2010/wordprocessingShape">
                    <wps:wsp>
                      <wps:cNvSpPr txBox="1"/>
                      <wps:spPr>
                        <a:xfrm>
                          <a:off x="0" y="0"/>
                          <a:ext cx="2209800" cy="565150"/>
                        </a:xfrm>
                        <a:prstGeom prst="rect">
                          <a:avLst/>
                        </a:prstGeom>
                        <a:solidFill>
                          <a:schemeClr val="lt1"/>
                        </a:solidFill>
                        <a:ln w="28575">
                          <a:solidFill>
                            <a:srgbClr val="FF0000"/>
                          </a:solidFill>
                        </a:ln>
                      </wps:spPr>
                      <wps:txbx>
                        <w:txbxContent>
                          <w:p w14:paraId="3D078305" w14:textId="77777777" w:rsidR="008A0177" w:rsidRPr="008A0177" w:rsidRDefault="008A0177" w:rsidP="008A0177">
                            <w:pPr>
                              <w:jc w:val="center"/>
                              <w:rPr>
                                <w:sz w:val="20"/>
                                <w:szCs w:val="20"/>
                              </w:rPr>
                            </w:pPr>
                            <w:r w:rsidRPr="008A0177">
                              <w:rPr>
                                <w:sz w:val="20"/>
                                <w:szCs w:val="20"/>
                              </w:rPr>
                              <w:t xml:space="preserve">Serveur = </w:t>
                            </w:r>
                            <w:r w:rsidRPr="008A0177">
                              <w:rPr>
                                <w:b/>
                                <w:bCs/>
                                <w:sz w:val="20"/>
                                <w:szCs w:val="20"/>
                              </w:rPr>
                              <w:t>172.31.0.1</w:t>
                            </w:r>
                          </w:p>
                          <w:p w14:paraId="643A36F3" w14:textId="77777777" w:rsidR="008A0177" w:rsidRPr="008A0177" w:rsidRDefault="008A0177" w:rsidP="008A0177">
                            <w:pPr>
                              <w:jc w:val="center"/>
                              <w:rPr>
                                <w:sz w:val="20"/>
                                <w:szCs w:val="20"/>
                              </w:rPr>
                            </w:pPr>
                            <w:r w:rsidRPr="008A0177">
                              <w:rPr>
                                <w:sz w:val="20"/>
                                <w:szCs w:val="20"/>
                              </w:rPr>
                              <w:t xml:space="preserve">Port = </w:t>
                            </w:r>
                            <w:r w:rsidRPr="008A0177">
                              <w:rPr>
                                <w:b/>
                                <w:bCs/>
                                <w:sz w:val="20"/>
                                <w:szCs w:val="20"/>
                              </w:rPr>
                              <w:t>3128</w:t>
                            </w:r>
                          </w:p>
                          <w:p w14:paraId="285AE3D7" w14:textId="77777777" w:rsidR="008A0177" w:rsidRPr="008A0177" w:rsidRDefault="008A0177" w:rsidP="008A0177">
                            <w:pPr>
                              <w:jc w:val="center"/>
                              <w:rPr>
                                <w:sz w:val="20"/>
                                <w:szCs w:val="20"/>
                              </w:rPr>
                            </w:pPr>
                            <w:r w:rsidRPr="008A0177">
                              <w:rPr>
                                <w:sz w:val="20"/>
                                <w:szCs w:val="20"/>
                              </w:rPr>
                              <w:t xml:space="preserve">Authentification = </w:t>
                            </w:r>
                            <w:r w:rsidRPr="008A0177">
                              <w:rPr>
                                <w:b/>
                                <w:bCs/>
                                <w:sz w:val="20"/>
                                <w:szCs w:val="20"/>
                              </w:rPr>
                              <w:t>Désactivée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04ADA" id="_x0000_s1027" type="#_x0000_t202" style="position:absolute;left:0;text-align:left;margin-left:0;margin-top:38.15pt;width:174pt;height:44.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" fillcolor="white [3201]" strokecolor="red" strokeweight="2.25pt">
                <v:textbox>
                  <w:txbxContent>
                    <w:p w14:paraId="3D078305" w14:textId="77777777" w:rsidR="008A0177" w:rsidRPr="008A0177" w:rsidRDefault="008A0177" w:rsidP="008A0177">
                      <w:pPr>
                        <w:jc w:val="center"/>
                        <w:rPr>
                          <w:sz w:val="20"/>
                          <w:szCs w:val="20"/>
                        </w:rPr>
                      </w:pPr>
                      <w:r w:rsidRPr="008A0177">
                        <w:rPr>
                          <w:sz w:val="20"/>
                          <w:szCs w:val="20"/>
                        </w:rPr>
                        <w:t xml:space="preserve">Serveur = </w:t>
                      </w:r>
                      <w:r w:rsidRPr="008A0177">
                        <w:rPr>
                          <w:b/>
                          <w:bCs/>
                          <w:sz w:val="20"/>
                          <w:szCs w:val="20"/>
                        </w:rPr>
                        <w:t>172.31.0.1</w:t>
                      </w:r>
                    </w:p>
                    <w:p w14:paraId="643A36F3" w14:textId="77777777" w:rsidR="008A0177" w:rsidRPr="008A0177" w:rsidRDefault="008A0177" w:rsidP="008A0177">
                      <w:pPr>
                        <w:jc w:val="center"/>
                        <w:rPr>
                          <w:sz w:val="20"/>
                          <w:szCs w:val="20"/>
                        </w:rPr>
                      </w:pPr>
                      <w:r w:rsidRPr="008A0177">
                        <w:rPr>
                          <w:sz w:val="20"/>
                          <w:szCs w:val="20"/>
                        </w:rPr>
                        <w:t xml:space="preserve">Port = </w:t>
                      </w:r>
                      <w:r w:rsidRPr="008A0177">
                        <w:rPr>
                          <w:b/>
                          <w:bCs/>
                          <w:sz w:val="20"/>
                          <w:szCs w:val="20"/>
                        </w:rPr>
                        <w:t>3128</w:t>
                      </w:r>
                    </w:p>
                    <w:p w14:paraId="285AE3D7" w14:textId="77777777" w:rsidR="008A0177" w:rsidRPr="008A0177" w:rsidRDefault="008A0177" w:rsidP="008A0177">
                      <w:pPr>
                        <w:jc w:val="center"/>
                        <w:rPr>
                          <w:sz w:val="20"/>
                          <w:szCs w:val="20"/>
                        </w:rPr>
                      </w:pPr>
                      <w:r w:rsidRPr="008A0177">
                        <w:rPr>
                          <w:sz w:val="20"/>
                          <w:szCs w:val="20"/>
                        </w:rPr>
                        <w:t xml:space="preserve">Authentification = </w:t>
                      </w:r>
                      <w:r w:rsidRPr="008A0177">
                        <w:rPr>
                          <w:b/>
                          <w:bCs/>
                          <w:sz w:val="20"/>
                          <w:szCs w:val="20"/>
                        </w:rPr>
                        <w:t>Désactivée</w:t>
                      </w:r>
                    </w:p>
                  </w:txbxContent>
                </v:textbox>
                <w10:wrap type="topAndBottom" anchorx="margin"/>
              </v:shape>
            </w:pict>
          </mc:Fallback>
        </mc:AlternateContent>
      </w:r>
      <w:r w:rsidR="00E02E7B" w:rsidRPr="00793A1E">
        <w:rPr>
          <w:rFonts w:asciiTheme="minorHAnsi" w:hAnsiTheme="minorHAnsi" w:cstheme="minorHAnsi"/>
          <w:sz w:val="20"/>
        </w:rPr>
        <w:t>Dans la nouvelle page de</w:t>
      </w:r>
      <w:r>
        <w:rPr>
          <w:rFonts w:asciiTheme="minorHAnsi" w:hAnsiTheme="minorHAnsi" w:cstheme="minorHAnsi"/>
          <w:sz w:val="20"/>
        </w:rPr>
        <w:t xml:space="preserve"> </w:t>
      </w:r>
      <w:r w:rsidR="00E02E7B" w:rsidRPr="00793A1E">
        <w:rPr>
          <w:rFonts w:asciiTheme="minorHAnsi" w:hAnsiTheme="minorHAnsi" w:cstheme="minorHAnsi"/>
          <w:sz w:val="20"/>
        </w:rPr>
        <w:t>configuration du proxy, sélectionner "Manuel" et rentrer les paramètres suivants</w:t>
      </w:r>
      <w:r>
        <w:rPr>
          <w:rFonts w:asciiTheme="minorHAnsi" w:hAnsiTheme="minorHAnsi" w:cstheme="minorHAnsi"/>
          <w:sz w:val="20"/>
        </w:rPr>
        <w:t> :</w:t>
      </w:r>
    </w:p>
    <w:p w14:paraId="554E5170" w14:textId="77777777" w:rsidR="00793A1E" w:rsidRDefault="00793A1E" w:rsidP="00793A1E">
      <w:pPr>
        <w:pStyle w:val="Paragraphedeliste"/>
        <w:tabs>
          <w:tab w:val="left" w:pos="1096"/>
        </w:tabs>
        <w:spacing w:before="37"/>
        <w:ind w:left="284" w:right="14" w:firstLine="0"/>
        <w:jc w:val="both"/>
        <w:rPr>
          <w:rFonts w:asciiTheme="minorHAnsi" w:hAnsiTheme="minorHAnsi" w:cstheme="minorHAnsi"/>
          <w:sz w:val="20"/>
        </w:rPr>
      </w:pPr>
    </w:p>
    <w:p w14:paraId="15F0C315" w14:textId="77777777" w:rsidR="00793A1E" w:rsidRDefault="00793A1E" w:rsidP="00793A1E">
      <w:pPr>
        <w:pStyle w:val="Paragraphedeliste"/>
        <w:tabs>
          <w:tab w:val="left" w:pos="1096"/>
        </w:tabs>
        <w:spacing w:before="37"/>
        <w:ind w:left="284" w:right="14" w:firstLine="0"/>
        <w:jc w:val="both"/>
        <w:rPr>
          <w:rFonts w:asciiTheme="minorHAnsi" w:hAnsiTheme="minorHAnsi" w:cstheme="minorHAnsi"/>
          <w:sz w:val="20"/>
        </w:rPr>
      </w:pPr>
    </w:p>
    <w:p w14:paraId="22F3931C" w14:textId="38970D94" w:rsidR="00DE7CE6" w:rsidRPr="00D7076F" w:rsidRDefault="00E02E7B" w:rsidP="00977D44">
      <w:pPr>
        <w:pStyle w:val="Paragraphedeliste"/>
        <w:numPr>
          <w:ilvl w:val="0"/>
          <w:numId w:val="19"/>
        </w:numPr>
        <w:tabs>
          <w:tab w:val="left" w:pos="1096"/>
        </w:tabs>
        <w:spacing w:before="37"/>
        <w:ind w:right="14"/>
        <w:jc w:val="both"/>
        <w:rPr>
          <w:rFonts w:asciiTheme="minorHAnsi" w:hAnsiTheme="minorHAnsi" w:cstheme="minorHAnsi"/>
          <w:sz w:val="20"/>
        </w:rPr>
      </w:pPr>
      <w:r w:rsidRPr="00D7076F">
        <w:rPr>
          <w:rFonts w:asciiTheme="minorHAnsi" w:hAnsiTheme="minorHAnsi" w:cstheme="minorHAnsi"/>
          <w:sz w:val="20"/>
        </w:rPr>
        <w:t>Puis</w:t>
      </w:r>
      <w:r w:rsidRPr="00D7076F">
        <w:rPr>
          <w:rFonts w:asciiTheme="minorHAnsi" w:hAnsiTheme="minorHAnsi" w:cstheme="minorHAnsi"/>
          <w:spacing w:val="-4"/>
          <w:sz w:val="20"/>
        </w:rPr>
        <w:t xml:space="preserve"> </w:t>
      </w:r>
      <w:r w:rsidRPr="00D7076F">
        <w:rPr>
          <w:rFonts w:asciiTheme="minorHAnsi" w:hAnsiTheme="minorHAnsi" w:cstheme="minorHAnsi"/>
          <w:sz w:val="20"/>
        </w:rPr>
        <w:t>cliquer</w:t>
      </w:r>
      <w:r w:rsidRPr="00D7076F">
        <w:rPr>
          <w:rFonts w:asciiTheme="minorHAnsi" w:hAnsiTheme="minorHAnsi" w:cstheme="minorHAnsi"/>
          <w:spacing w:val="-3"/>
          <w:sz w:val="20"/>
        </w:rPr>
        <w:t xml:space="preserve"> </w:t>
      </w:r>
      <w:r w:rsidRPr="00D7076F">
        <w:rPr>
          <w:rFonts w:asciiTheme="minorHAnsi" w:hAnsiTheme="minorHAnsi" w:cstheme="minorHAnsi"/>
          <w:sz w:val="20"/>
        </w:rPr>
        <w:t>sur</w:t>
      </w:r>
      <w:r w:rsidRPr="00D7076F">
        <w:rPr>
          <w:rFonts w:asciiTheme="minorHAnsi" w:hAnsiTheme="minorHAnsi" w:cstheme="minorHAnsi"/>
          <w:spacing w:val="-4"/>
          <w:sz w:val="20"/>
        </w:rPr>
        <w:t xml:space="preserve"> </w:t>
      </w:r>
      <w:r w:rsidRPr="00D7076F">
        <w:rPr>
          <w:rFonts w:asciiTheme="minorHAnsi" w:hAnsiTheme="minorHAnsi" w:cstheme="minorHAnsi"/>
          <w:spacing w:val="-2"/>
          <w:sz w:val="20"/>
        </w:rPr>
        <w:t>"Enregistrer"</w:t>
      </w:r>
    </w:p>
    <w:p w14:paraId="110AC4DB" w14:textId="77777777" w:rsidR="00696FEA" w:rsidRPr="00D7076F" w:rsidRDefault="00696FEA" w:rsidP="00D7076F">
      <w:pPr>
        <w:ind w:left="284" w:right="14"/>
        <w:jc w:val="both"/>
        <w:rPr>
          <w:rFonts w:asciiTheme="minorHAnsi" w:hAnsiTheme="minorHAnsi" w:cstheme="minorHAnsi"/>
          <w:sz w:val="20"/>
        </w:rPr>
      </w:pPr>
    </w:p>
    <w:p w14:paraId="260D8277" w14:textId="77777777" w:rsidR="00793A1E" w:rsidRDefault="00793A1E" w:rsidP="00D7076F">
      <w:pPr>
        <w:pStyle w:val="Corpsdetexte"/>
        <w:ind w:left="284" w:right="14"/>
        <w:jc w:val="both"/>
        <w:rPr>
          <w:rFonts w:asciiTheme="minorHAnsi" w:hAnsiTheme="minorHAnsi" w:cstheme="minorHAnsi"/>
          <w:b/>
          <w:bCs/>
          <w:u w:val="single"/>
        </w:rPr>
      </w:pPr>
    </w:p>
    <w:p w14:paraId="588822F2" w14:textId="77777777" w:rsidR="00793A1E" w:rsidRDefault="00793A1E" w:rsidP="00D7076F">
      <w:pPr>
        <w:pStyle w:val="Corpsdetexte"/>
        <w:ind w:left="284" w:right="14"/>
        <w:jc w:val="both"/>
        <w:rPr>
          <w:rFonts w:asciiTheme="minorHAnsi" w:hAnsiTheme="minorHAnsi" w:cstheme="minorHAnsi"/>
          <w:b/>
          <w:bCs/>
          <w:u w:val="single"/>
        </w:rPr>
      </w:pPr>
    </w:p>
    <w:p w14:paraId="2A686079" w14:textId="77777777" w:rsidR="00793A1E" w:rsidRDefault="00793A1E" w:rsidP="00D7076F">
      <w:pPr>
        <w:pStyle w:val="Corpsdetexte"/>
        <w:ind w:left="284" w:right="14"/>
        <w:jc w:val="both"/>
        <w:rPr>
          <w:rFonts w:asciiTheme="minorHAnsi" w:hAnsiTheme="minorHAnsi" w:cstheme="minorHAnsi"/>
          <w:b/>
          <w:bCs/>
          <w:u w:val="single"/>
        </w:rPr>
      </w:pPr>
    </w:p>
    <w:p w14:paraId="0857003C" w14:textId="77777777" w:rsidR="00793A1E" w:rsidRDefault="00793A1E" w:rsidP="00D7076F">
      <w:pPr>
        <w:pStyle w:val="Corpsdetexte"/>
        <w:ind w:left="284" w:right="14"/>
        <w:jc w:val="both"/>
        <w:rPr>
          <w:rFonts w:asciiTheme="minorHAnsi" w:hAnsiTheme="minorHAnsi" w:cstheme="minorHAnsi"/>
          <w:b/>
          <w:bCs/>
          <w:u w:val="single"/>
        </w:rPr>
      </w:pPr>
    </w:p>
    <w:p w14:paraId="72795CFF" w14:textId="77777777" w:rsidR="00793A1E" w:rsidRDefault="00793A1E" w:rsidP="00D7076F">
      <w:pPr>
        <w:pStyle w:val="Corpsdetexte"/>
        <w:ind w:left="284" w:right="14"/>
        <w:jc w:val="both"/>
        <w:rPr>
          <w:rFonts w:asciiTheme="minorHAnsi" w:hAnsiTheme="minorHAnsi" w:cstheme="minorHAnsi"/>
          <w:b/>
          <w:bCs/>
          <w:u w:val="single"/>
        </w:rPr>
      </w:pPr>
    </w:p>
    <w:p w14:paraId="4BD98750" w14:textId="6E6ED25D" w:rsidR="00696FEA" w:rsidRPr="00D7076F" w:rsidRDefault="00793A1E" w:rsidP="00793A1E">
      <w:pPr>
        <w:pStyle w:val="Corpsdetexte"/>
        <w:ind w:right="14"/>
        <w:jc w:val="both"/>
        <w:rPr>
          <w:rFonts w:asciiTheme="minorHAnsi" w:hAnsiTheme="minorHAnsi" w:cstheme="minorHAnsi"/>
        </w:rPr>
      </w:pPr>
      <w:r w:rsidRPr="00D7076F">
        <w:rPr>
          <w:rFonts w:asciiTheme="minorHAnsi" w:eastAsia="Calibri Light" w:hAnsiTheme="minorHAnsi" w:cstheme="minorHAnsi"/>
          <w:noProof/>
          <w:sz w:val="24"/>
          <w:szCs w:val="24"/>
        </w:rPr>
        <w:drawing>
          <wp:anchor distT="0" distB="0" distL="114300" distR="114300" simplePos="0" relativeHeight="251656192" behindDoc="0" locked="0" layoutInCell="1" allowOverlap="1" wp14:anchorId="32468339" wp14:editId="75DA5838">
            <wp:simplePos x="0" y="0"/>
            <wp:positionH relativeFrom="column">
              <wp:posOffset>1236133</wp:posOffset>
            </wp:positionH>
            <wp:positionV relativeFrom="paragraph">
              <wp:posOffset>435610</wp:posOffset>
            </wp:positionV>
            <wp:extent cx="1797050" cy="946120"/>
            <wp:effectExtent l="0" t="0" r="0" b="6985"/>
            <wp:wrapTopAndBottom/>
            <wp:docPr id="10314560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756" t="6596" r="2646" b="6853"/>
                    <a:stretch/>
                  </pic:blipFill>
                  <pic:spPr bwMode="auto">
                    <a:xfrm>
                      <a:off x="0" y="0"/>
                      <a:ext cx="1797050" cy="946120"/>
                    </a:xfrm>
                    <a:prstGeom prst="rect">
                      <a:avLst/>
                    </a:prstGeom>
                    <a:noFill/>
                    <a:ln>
                      <a:noFill/>
                    </a:ln>
                    <a:extLst>
                      <a:ext uri="{53640926-AAD7-44D8-BBD7-CCE9431645EC}">
                        <a14:shadowObscured xmlns:a14="http://schemas.microsoft.com/office/drawing/2010/main"/>
                      </a:ext>
                    </a:extLst>
                  </pic:spPr>
                </pic:pic>
              </a:graphicData>
            </a:graphic>
          </wp:anchor>
        </w:drawing>
      </w:r>
      <w:r w:rsidR="00696FEA" w:rsidRPr="00D7076F">
        <w:rPr>
          <w:rFonts w:asciiTheme="minorHAnsi" w:hAnsiTheme="minorHAnsi" w:cstheme="minorHAnsi"/>
          <w:b/>
          <w:bCs/>
          <w:u w:val="single"/>
        </w:rPr>
        <w:t>Si le message « </w:t>
      </w:r>
      <w:r w:rsidR="00696FEA" w:rsidRPr="00D7076F">
        <w:rPr>
          <w:rFonts w:asciiTheme="minorHAnsi" w:hAnsiTheme="minorHAnsi" w:cstheme="minorHAnsi"/>
          <w:b/>
          <w:bCs/>
          <w:i/>
          <w:iCs/>
          <w:u w:val="single"/>
        </w:rPr>
        <w:t>Impossible de se connecter à « CKPT</w:t>
      </w:r>
      <w:r w:rsidR="00696FEA" w:rsidRPr="00D7076F">
        <w:rPr>
          <w:rFonts w:asciiTheme="minorHAnsi" w:hAnsiTheme="minorHAnsi" w:cstheme="minorHAnsi"/>
          <w:b/>
          <w:bCs/>
          <w:u w:val="single"/>
        </w:rPr>
        <w:t> » » apparait comme ci-   dessous</w:t>
      </w:r>
      <w:r w:rsidR="00696FEA" w:rsidRPr="00D7076F">
        <w:rPr>
          <w:rFonts w:asciiTheme="minorHAnsi" w:hAnsiTheme="minorHAnsi" w:cstheme="minorHAnsi"/>
        </w:rPr>
        <w:t xml:space="preserve">, seule une </w:t>
      </w:r>
      <w:r w:rsidR="00696FEA" w:rsidRPr="00D7076F">
        <w:rPr>
          <w:rFonts w:asciiTheme="minorHAnsi" w:hAnsiTheme="minorHAnsi" w:cstheme="minorHAnsi"/>
          <w:b/>
          <w:bCs/>
        </w:rPr>
        <w:t>mise hors tension du FOMAX</w:t>
      </w:r>
      <w:r w:rsidR="00696FEA" w:rsidRPr="00D7076F">
        <w:rPr>
          <w:rFonts w:asciiTheme="minorHAnsi" w:hAnsiTheme="minorHAnsi" w:cstheme="minorHAnsi"/>
        </w:rPr>
        <w:t xml:space="preserve"> résoudra le problème.</w:t>
      </w:r>
    </w:p>
    <w:p w14:paraId="0BBC0A17" w14:textId="77777777" w:rsidR="00696FEA" w:rsidRPr="00D7076F" w:rsidRDefault="00696FEA" w:rsidP="00793A1E">
      <w:pPr>
        <w:pStyle w:val="Corpsdetexte"/>
        <w:ind w:right="14"/>
        <w:jc w:val="both"/>
        <w:rPr>
          <w:rFonts w:asciiTheme="minorHAnsi" w:hAnsiTheme="minorHAnsi" w:cstheme="minorHAnsi"/>
        </w:rPr>
      </w:pPr>
    </w:p>
    <w:p w14:paraId="47DBD88B" w14:textId="3D7F6272" w:rsidR="00696FEA" w:rsidRPr="00D7076F" w:rsidRDefault="00696FEA" w:rsidP="00A577E9">
      <w:pPr>
        <w:pStyle w:val="Corpsdetexte"/>
        <w:ind w:right="14"/>
        <w:jc w:val="both"/>
        <w:rPr>
          <w:rFonts w:asciiTheme="minorHAnsi" w:hAnsiTheme="minorHAnsi" w:cstheme="minorHAnsi"/>
        </w:rPr>
      </w:pPr>
      <w:r w:rsidRPr="00D7076F">
        <w:rPr>
          <w:rFonts w:asciiTheme="minorHAnsi" w:hAnsiTheme="minorHAnsi" w:cstheme="minorHAnsi"/>
        </w:rPr>
        <w:t>Deux possibilités :</w:t>
      </w:r>
    </w:p>
    <w:p w14:paraId="2A3B298C" w14:textId="77777777" w:rsidR="00696FEA" w:rsidRPr="00D7076F" w:rsidRDefault="00696FEA" w:rsidP="00977D44">
      <w:pPr>
        <w:pStyle w:val="Corpsdetexte"/>
        <w:numPr>
          <w:ilvl w:val="0"/>
          <w:numId w:val="10"/>
        </w:numPr>
        <w:ind w:left="284" w:right="14"/>
        <w:jc w:val="both"/>
        <w:rPr>
          <w:rFonts w:asciiTheme="minorHAnsi" w:hAnsiTheme="minorHAnsi" w:cstheme="minorHAnsi"/>
        </w:rPr>
      </w:pPr>
      <w:r w:rsidRPr="00D7076F">
        <w:rPr>
          <w:rFonts w:asciiTheme="minorHAnsi" w:hAnsiTheme="minorHAnsi" w:cstheme="minorHAnsi"/>
          <w:b/>
          <w:bCs/>
        </w:rPr>
        <w:t xml:space="preserve">L’équipage peut couper l’alimentation </w:t>
      </w:r>
      <w:r w:rsidRPr="00D7076F">
        <w:rPr>
          <w:rFonts w:asciiTheme="minorHAnsi" w:hAnsiTheme="minorHAnsi" w:cstheme="minorHAnsi"/>
        </w:rPr>
        <w:t>de l’avion et de le redémarrer.</w:t>
      </w:r>
    </w:p>
    <w:p w14:paraId="57A00E04" w14:textId="1AB198AF" w:rsidR="00696FEA" w:rsidRPr="00D7076F" w:rsidRDefault="00696FEA" w:rsidP="00977D44">
      <w:pPr>
        <w:pStyle w:val="Corpsdetexte"/>
        <w:numPr>
          <w:ilvl w:val="0"/>
          <w:numId w:val="10"/>
        </w:numPr>
        <w:ind w:left="284" w:right="14"/>
        <w:jc w:val="both"/>
        <w:rPr>
          <w:rFonts w:asciiTheme="minorHAnsi" w:hAnsiTheme="minorHAnsi" w:cstheme="minorHAnsi"/>
        </w:rPr>
      </w:pPr>
      <w:r w:rsidRPr="00D7076F">
        <w:rPr>
          <w:rFonts w:asciiTheme="minorHAnsi" w:hAnsiTheme="minorHAnsi" w:cstheme="minorHAnsi"/>
          <w:b/>
          <w:bCs/>
          <w:color w:val="FF0000"/>
        </w:rPr>
        <w:t>Si un technicien est présent</w:t>
      </w:r>
      <w:r w:rsidRPr="00D7076F">
        <w:rPr>
          <w:rFonts w:asciiTheme="minorHAnsi" w:hAnsiTheme="minorHAnsi" w:cstheme="minorHAnsi"/>
        </w:rPr>
        <w:t>, celui-ci pourra à la demande de l’équipage reseater le FOMAX à l’aide du breaker pour éviter de mettre l’avion dans le noir.</w:t>
      </w:r>
    </w:p>
    <w:p w14:paraId="755F51D1" w14:textId="77777777" w:rsidR="00696FEA" w:rsidRPr="00D7076F" w:rsidRDefault="00696FEA" w:rsidP="00D7076F">
      <w:pPr>
        <w:ind w:left="284" w:right="14"/>
        <w:jc w:val="both"/>
        <w:rPr>
          <w:rFonts w:asciiTheme="minorHAnsi" w:hAnsiTheme="minorHAnsi" w:cstheme="minorHAnsi"/>
          <w:sz w:val="20"/>
        </w:rPr>
        <w:sectPr w:rsidR="00696FEA" w:rsidRPr="00D7076F" w:rsidSect="00D7076F">
          <w:headerReference w:type="even" r:id="rId28"/>
          <w:pgSz w:w="8400" w:h="11900"/>
          <w:pgMar w:top="720" w:right="720" w:bottom="720" w:left="720" w:header="234" w:footer="0" w:gutter="0"/>
          <w:cols w:space="720"/>
          <w:docGrid w:linePitch="299"/>
        </w:sectPr>
      </w:pPr>
    </w:p>
    <w:p w14:paraId="353C90C4" w14:textId="7A8EAF65" w:rsidR="00A577E9" w:rsidRDefault="00A577E9" w:rsidP="00977D44">
      <w:pPr>
        <w:pStyle w:val="Titre1"/>
        <w:numPr>
          <w:ilvl w:val="0"/>
          <w:numId w:val="11"/>
        </w:numPr>
        <w:rPr>
          <w:rFonts w:ascii="Arial" w:eastAsiaTheme="minorHAnsi" w:hAnsi="Arial" w:cs="Arial"/>
        </w:rPr>
      </w:pPr>
      <w:bookmarkStart w:id="74" w:name="_Toc164785624"/>
      <w:bookmarkStart w:id="75" w:name="_Toc164785766"/>
      <w:bookmarkStart w:id="76" w:name="_Toc168580251"/>
      <w:bookmarkStart w:id="77" w:name="_Hlk164783227"/>
      <w:r>
        <w:rPr>
          <w:rFonts w:ascii="Arial" w:eastAsiaTheme="minorHAnsi" w:hAnsi="Arial" w:cs="Arial"/>
        </w:rPr>
        <w:lastRenderedPageBreak/>
        <w:t>POLITIQUE D’UTILISATION IPAD PNT</w:t>
      </w:r>
      <w:bookmarkEnd w:id="74"/>
      <w:bookmarkEnd w:id="75"/>
      <w:bookmarkEnd w:id="76"/>
      <w:r>
        <w:rPr>
          <w:rFonts w:ascii="Arial" w:eastAsiaTheme="minorHAnsi" w:hAnsi="Arial" w:cs="Arial"/>
        </w:rPr>
        <w:t xml:space="preserve"> </w:t>
      </w:r>
    </w:p>
    <w:bookmarkEnd w:id="77"/>
    <w:p w14:paraId="4B33EC49" w14:textId="77777777" w:rsidR="00DE7CE6" w:rsidRPr="00D7076F" w:rsidRDefault="00DE7CE6" w:rsidP="00A577E9">
      <w:pPr>
        <w:pStyle w:val="Corpsdetexte"/>
        <w:spacing w:before="8"/>
        <w:ind w:right="14"/>
        <w:jc w:val="both"/>
        <w:rPr>
          <w:rFonts w:asciiTheme="minorHAnsi" w:hAnsiTheme="minorHAnsi" w:cstheme="minorHAnsi"/>
          <w:sz w:val="14"/>
        </w:rPr>
      </w:pPr>
    </w:p>
    <w:p w14:paraId="21FC7F64" w14:textId="60D3886A" w:rsidR="00DE7CE6" w:rsidRPr="00D7076F" w:rsidRDefault="00DE7CE6" w:rsidP="00D7076F">
      <w:pPr>
        <w:pStyle w:val="Corpsdetexte"/>
        <w:spacing w:line="39" w:lineRule="exact"/>
        <w:ind w:left="284" w:right="14"/>
        <w:jc w:val="both"/>
        <w:rPr>
          <w:rFonts w:asciiTheme="minorHAnsi" w:hAnsiTheme="minorHAnsi" w:cstheme="minorHAnsi"/>
          <w:sz w:val="3"/>
        </w:rPr>
      </w:pPr>
    </w:p>
    <w:p w14:paraId="6EAFF51E" w14:textId="7059D8F8" w:rsidR="00DE7CE6" w:rsidRPr="00284B2F" w:rsidRDefault="00E02E7B" w:rsidP="006F6016">
      <w:pPr>
        <w:pStyle w:val="Titre2"/>
      </w:pPr>
      <w:bookmarkStart w:id="78" w:name="1.2_Administration_générale_iPad_pilote"/>
      <w:bookmarkStart w:id="79" w:name="1.2.1_Présentation"/>
      <w:bookmarkStart w:id="80" w:name="_Toc164764649"/>
      <w:bookmarkStart w:id="81" w:name="_Toc164785625"/>
      <w:bookmarkStart w:id="82" w:name="_Toc164785767"/>
      <w:bookmarkStart w:id="83" w:name="_Toc168580252"/>
      <w:bookmarkEnd w:id="78"/>
      <w:bookmarkEnd w:id="79"/>
      <w:r w:rsidRPr="00284B2F">
        <w:t>PRÉSENTATION</w:t>
      </w:r>
      <w:bookmarkEnd w:id="80"/>
      <w:r w:rsidR="00A577E9" w:rsidRPr="00284B2F">
        <w:t xml:space="preserve"> IPAD PNT</w:t>
      </w:r>
      <w:bookmarkEnd w:id="81"/>
      <w:bookmarkEnd w:id="82"/>
      <w:bookmarkEnd w:id="83"/>
    </w:p>
    <w:p w14:paraId="6F5B7F46" w14:textId="72565F19" w:rsidR="00DE7CE6" w:rsidRPr="00D7076F" w:rsidRDefault="00E02E7B" w:rsidP="00D7076F">
      <w:pPr>
        <w:pStyle w:val="Corpsdetexte"/>
        <w:spacing w:before="93" w:line="249" w:lineRule="auto"/>
        <w:ind w:left="284" w:right="14"/>
        <w:jc w:val="both"/>
        <w:rPr>
          <w:rFonts w:asciiTheme="minorHAnsi" w:hAnsiTheme="minorHAnsi" w:cstheme="minorHAnsi"/>
        </w:rPr>
      </w:pPr>
      <w:r w:rsidRPr="00D7076F">
        <w:rPr>
          <w:rFonts w:asciiTheme="minorHAnsi" w:hAnsiTheme="minorHAnsi" w:cstheme="minorHAnsi"/>
        </w:rPr>
        <w:t>Corsair</w:t>
      </w:r>
      <w:r w:rsidRPr="00D7076F">
        <w:rPr>
          <w:rFonts w:asciiTheme="minorHAnsi" w:hAnsiTheme="minorHAnsi" w:cstheme="minorHAnsi"/>
          <w:spacing w:val="-5"/>
        </w:rPr>
        <w:t xml:space="preserve"> </w:t>
      </w:r>
      <w:r w:rsidRPr="00D7076F">
        <w:rPr>
          <w:rFonts w:asciiTheme="minorHAnsi" w:hAnsiTheme="minorHAnsi" w:cstheme="minorHAnsi"/>
        </w:rPr>
        <w:t>a</w:t>
      </w:r>
      <w:r w:rsidRPr="00D7076F">
        <w:rPr>
          <w:rFonts w:asciiTheme="minorHAnsi" w:hAnsiTheme="minorHAnsi" w:cstheme="minorHAnsi"/>
          <w:spacing w:val="-3"/>
        </w:rPr>
        <w:t xml:space="preserve"> </w:t>
      </w:r>
      <w:r w:rsidRPr="00D7076F">
        <w:rPr>
          <w:rFonts w:asciiTheme="minorHAnsi" w:hAnsiTheme="minorHAnsi" w:cstheme="minorHAnsi"/>
        </w:rPr>
        <w:t>choisi</w:t>
      </w:r>
      <w:r w:rsidRPr="00D7076F">
        <w:rPr>
          <w:rFonts w:asciiTheme="minorHAnsi" w:hAnsiTheme="minorHAnsi" w:cstheme="minorHAnsi"/>
          <w:spacing w:val="-3"/>
        </w:rPr>
        <w:t xml:space="preserve"> </w:t>
      </w:r>
      <w:r w:rsidRPr="00D7076F">
        <w:rPr>
          <w:rFonts w:asciiTheme="minorHAnsi" w:hAnsiTheme="minorHAnsi" w:cstheme="minorHAnsi"/>
        </w:rPr>
        <w:t>d’attribuer</w:t>
      </w:r>
      <w:r w:rsidRPr="00D7076F">
        <w:rPr>
          <w:rFonts w:asciiTheme="minorHAnsi" w:hAnsiTheme="minorHAnsi" w:cstheme="minorHAnsi"/>
          <w:spacing w:val="-3"/>
        </w:rPr>
        <w:t xml:space="preserve"> </w:t>
      </w:r>
      <w:r w:rsidRPr="00D7076F">
        <w:rPr>
          <w:rFonts w:asciiTheme="minorHAnsi" w:hAnsiTheme="minorHAnsi" w:cstheme="minorHAnsi"/>
        </w:rPr>
        <w:t>à</w:t>
      </w:r>
      <w:r w:rsidRPr="00D7076F">
        <w:rPr>
          <w:rFonts w:asciiTheme="minorHAnsi" w:hAnsiTheme="minorHAnsi" w:cstheme="minorHAnsi"/>
          <w:spacing w:val="-3"/>
        </w:rPr>
        <w:t xml:space="preserve"> </w:t>
      </w:r>
      <w:r w:rsidRPr="00D7076F">
        <w:rPr>
          <w:rFonts w:asciiTheme="minorHAnsi" w:hAnsiTheme="minorHAnsi" w:cstheme="minorHAnsi"/>
        </w:rPr>
        <w:t>chaque</w:t>
      </w:r>
      <w:r w:rsidRPr="00D7076F">
        <w:rPr>
          <w:rFonts w:asciiTheme="minorHAnsi" w:hAnsiTheme="minorHAnsi" w:cstheme="minorHAnsi"/>
          <w:spacing w:val="-3"/>
        </w:rPr>
        <w:t xml:space="preserve"> </w:t>
      </w:r>
      <w:r w:rsidRPr="00D7076F">
        <w:rPr>
          <w:rFonts w:asciiTheme="minorHAnsi" w:hAnsiTheme="minorHAnsi" w:cstheme="minorHAnsi"/>
        </w:rPr>
        <w:t>pilote</w:t>
      </w:r>
      <w:r w:rsidRPr="00D7076F">
        <w:rPr>
          <w:rFonts w:asciiTheme="minorHAnsi" w:hAnsiTheme="minorHAnsi" w:cstheme="minorHAnsi"/>
          <w:spacing w:val="-4"/>
        </w:rPr>
        <w:t xml:space="preserve"> </w:t>
      </w:r>
      <w:r w:rsidRPr="00D7076F">
        <w:rPr>
          <w:rFonts w:asciiTheme="minorHAnsi" w:hAnsiTheme="minorHAnsi" w:cstheme="minorHAnsi"/>
        </w:rPr>
        <w:t>un</w:t>
      </w:r>
      <w:r w:rsidRPr="00D7076F">
        <w:rPr>
          <w:rFonts w:asciiTheme="minorHAnsi" w:hAnsiTheme="minorHAnsi" w:cstheme="minorHAnsi"/>
          <w:spacing w:val="-4"/>
        </w:rPr>
        <w:t xml:space="preserve"> </w:t>
      </w:r>
      <w:r w:rsidRPr="00D7076F">
        <w:rPr>
          <w:rFonts w:asciiTheme="minorHAnsi" w:hAnsiTheme="minorHAnsi" w:cstheme="minorHAnsi"/>
        </w:rPr>
        <w:t>iPad</w:t>
      </w:r>
      <w:r w:rsidRPr="00D7076F">
        <w:rPr>
          <w:rFonts w:asciiTheme="minorHAnsi" w:hAnsiTheme="minorHAnsi" w:cstheme="minorHAnsi"/>
          <w:spacing w:val="-13"/>
        </w:rPr>
        <w:t xml:space="preserve"> </w:t>
      </w:r>
      <w:r w:rsidR="00201BBF" w:rsidRPr="00D7076F">
        <w:rPr>
          <w:rFonts w:asciiTheme="minorHAnsi" w:hAnsiTheme="minorHAnsi" w:cstheme="minorHAnsi"/>
        </w:rPr>
        <w:t>10</w:t>
      </w:r>
      <w:r w:rsidR="00201BBF" w:rsidRPr="00D7076F">
        <w:rPr>
          <w:rFonts w:asciiTheme="minorHAnsi" w:hAnsiTheme="minorHAnsi" w:cstheme="minorHAnsi"/>
          <w:vertAlign w:val="superscript"/>
        </w:rPr>
        <w:t>ème</w:t>
      </w:r>
      <w:r w:rsidR="00201BBF" w:rsidRPr="00D7076F">
        <w:rPr>
          <w:rFonts w:asciiTheme="minorHAnsi" w:hAnsiTheme="minorHAnsi" w:cstheme="minorHAnsi"/>
        </w:rPr>
        <w:t xml:space="preserve"> génération</w:t>
      </w:r>
      <w:r w:rsidRPr="00D7076F">
        <w:rPr>
          <w:rFonts w:asciiTheme="minorHAnsi" w:hAnsiTheme="minorHAnsi" w:cstheme="minorHAnsi"/>
        </w:rPr>
        <w:t>,</w:t>
      </w:r>
      <w:r w:rsidRPr="00D7076F">
        <w:rPr>
          <w:rFonts w:asciiTheme="minorHAnsi" w:hAnsiTheme="minorHAnsi" w:cstheme="minorHAnsi"/>
          <w:spacing w:val="-4"/>
        </w:rPr>
        <w:t xml:space="preserve"> </w:t>
      </w:r>
      <w:r w:rsidRPr="00D7076F">
        <w:rPr>
          <w:rFonts w:asciiTheme="minorHAnsi" w:hAnsiTheme="minorHAnsi" w:cstheme="minorHAnsi"/>
        </w:rPr>
        <w:t>modèle</w:t>
      </w:r>
      <w:r w:rsidRPr="00D7076F">
        <w:rPr>
          <w:rFonts w:asciiTheme="minorHAnsi" w:hAnsiTheme="minorHAnsi" w:cstheme="minorHAnsi"/>
          <w:spacing w:val="-13"/>
        </w:rPr>
        <w:t xml:space="preserve"> </w:t>
      </w:r>
      <w:r w:rsidRPr="00D7076F">
        <w:rPr>
          <w:rFonts w:asciiTheme="minorHAnsi" w:hAnsiTheme="minorHAnsi" w:cstheme="minorHAnsi"/>
        </w:rPr>
        <w:t>A</w:t>
      </w:r>
      <w:r w:rsidR="00201BBF" w:rsidRPr="00D7076F">
        <w:rPr>
          <w:rFonts w:asciiTheme="minorHAnsi" w:hAnsiTheme="minorHAnsi" w:cstheme="minorHAnsi"/>
        </w:rPr>
        <w:t>9696</w:t>
      </w:r>
      <w:r w:rsidRPr="00D7076F">
        <w:rPr>
          <w:rFonts w:asciiTheme="minorHAnsi" w:hAnsiTheme="minorHAnsi" w:cstheme="minorHAnsi"/>
          <w:spacing w:val="-3"/>
        </w:rPr>
        <w:t xml:space="preserve"> </w:t>
      </w:r>
      <w:r w:rsidRPr="00D7076F">
        <w:rPr>
          <w:rFonts w:asciiTheme="minorHAnsi" w:hAnsiTheme="minorHAnsi" w:cstheme="minorHAnsi"/>
        </w:rPr>
        <w:t>en</w:t>
      </w:r>
      <w:r w:rsidRPr="00D7076F">
        <w:rPr>
          <w:rFonts w:asciiTheme="minorHAnsi" w:hAnsiTheme="minorHAnsi" w:cstheme="minorHAnsi"/>
          <w:spacing w:val="-3"/>
        </w:rPr>
        <w:t xml:space="preserve"> </w:t>
      </w:r>
      <w:r w:rsidRPr="00D7076F">
        <w:rPr>
          <w:rFonts w:asciiTheme="minorHAnsi" w:hAnsiTheme="minorHAnsi" w:cstheme="minorHAnsi"/>
        </w:rPr>
        <w:t>vue d’un usage professionnel uniquement. Chaque utilisateur est responsable de l’intégrité de son iPad.</w:t>
      </w:r>
    </w:p>
    <w:p w14:paraId="2A9EC691" w14:textId="07A1CB02" w:rsidR="00DE7CE6" w:rsidRPr="00D7076F" w:rsidRDefault="00201BBF" w:rsidP="00A577E9">
      <w:pPr>
        <w:pStyle w:val="Corpsdetexte"/>
        <w:ind w:left="284" w:right="14"/>
        <w:jc w:val="both"/>
        <w:rPr>
          <w:rFonts w:asciiTheme="minorHAnsi" w:hAnsiTheme="minorHAnsi" w:cstheme="minorHAnsi"/>
          <w:sz w:val="28"/>
        </w:rPr>
      </w:pPr>
      <w:r w:rsidRPr="00D7076F">
        <w:rPr>
          <w:rFonts w:asciiTheme="minorHAnsi" w:hAnsiTheme="minorHAnsi" w:cstheme="minorHAnsi"/>
          <w:noProof/>
          <w:sz w:val="26"/>
        </w:rPr>
        <w:drawing>
          <wp:inline distT="0" distB="0" distL="0" distR="0" wp14:anchorId="25B40196" wp14:editId="05AD9AB5">
            <wp:extent cx="3074642" cy="2209800"/>
            <wp:effectExtent l="0" t="0" r="0" b="0"/>
            <wp:docPr id="464379158" name="Image 1" descr="Une image contenant texte, capture d’écran, smartpho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37858" name="Image 1" descr="Une image contenant texte, capture d’écran, smartphone, conception&#10;&#10;Description générée automatiquement"/>
                    <pic:cNvPicPr/>
                  </pic:nvPicPr>
                  <pic:blipFill rotWithShape="1">
                    <a:blip r:embed="rId29"/>
                    <a:srcRect l="12971" r="14657" b="37135"/>
                    <a:stretch/>
                  </pic:blipFill>
                  <pic:spPr bwMode="auto">
                    <a:xfrm>
                      <a:off x="0" y="0"/>
                      <a:ext cx="3109588" cy="2234916"/>
                    </a:xfrm>
                    <a:prstGeom prst="rect">
                      <a:avLst/>
                    </a:prstGeom>
                    <a:ln>
                      <a:noFill/>
                    </a:ln>
                    <a:extLst>
                      <a:ext uri="{53640926-AAD7-44D8-BBD7-CCE9431645EC}">
                        <a14:shadowObscured xmlns:a14="http://schemas.microsoft.com/office/drawing/2010/main"/>
                      </a:ext>
                    </a:extLst>
                  </pic:spPr>
                </pic:pic>
              </a:graphicData>
            </a:graphic>
          </wp:inline>
        </w:drawing>
      </w:r>
    </w:p>
    <w:p w14:paraId="283479C0" w14:textId="682CBA11" w:rsidR="00DE7CE6" w:rsidRPr="00D7076F" w:rsidRDefault="00E02E7B" w:rsidP="00D7076F">
      <w:pPr>
        <w:pStyle w:val="Corpsdetexte"/>
        <w:ind w:left="284" w:right="14"/>
        <w:jc w:val="both"/>
        <w:rPr>
          <w:rFonts w:asciiTheme="minorHAnsi" w:hAnsiTheme="minorHAnsi" w:cstheme="minorHAnsi"/>
        </w:rPr>
      </w:pPr>
      <w:r w:rsidRPr="00D7076F">
        <w:rPr>
          <w:rFonts w:asciiTheme="minorHAnsi" w:hAnsiTheme="minorHAnsi" w:cstheme="minorHAnsi"/>
        </w:rPr>
        <w:t>Ses</w:t>
      </w:r>
      <w:r w:rsidRPr="00D7076F">
        <w:rPr>
          <w:rFonts w:asciiTheme="minorHAnsi" w:hAnsiTheme="minorHAnsi" w:cstheme="minorHAnsi"/>
          <w:spacing w:val="-6"/>
        </w:rPr>
        <w:t xml:space="preserve"> </w:t>
      </w:r>
      <w:r w:rsidRPr="00D7076F">
        <w:rPr>
          <w:rFonts w:asciiTheme="minorHAnsi" w:hAnsiTheme="minorHAnsi" w:cstheme="minorHAnsi"/>
        </w:rPr>
        <w:t>caractéristiques</w:t>
      </w:r>
      <w:r w:rsidRPr="00D7076F">
        <w:rPr>
          <w:rFonts w:asciiTheme="minorHAnsi" w:hAnsiTheme="minorHAnsi" w:cstheme="minorHAnsi"/>
          <w:spacing w:val="-6"/>
        </w:rPr>
        <w:t xml:space="preserve"> </w:t>
      </w:r>
      <w:r w:rsidRPr="00D7076F">
        <w:rPr>
          <w:rFonts w:asciiTheme="minorHAnsi" w:hAnsiTheme="minorHAnsi" w:cstheme="minorHAnsi"/>
        </w:rPr>
        <w:t>sont</w:t>
      </w:r>
      <w:r w:rsidRPr="00D7076F">
        <w:rPr>
          <w:rFonts w:asciiTheme="minorHAnsi" w:hAnsiTheme="minorHAnsi" w:cstheme="minorHAnsi"/>
          <w:spacing w:val="-6"/>
        </w:rPr>
        <w:t xml:space="preserve"> </w:t>
      </w:r>
      <w:r w:rsidRPr="00D7076F">
        <w:rPr>
          <w:rFonts w:asciiTheme="minorHAnsi" w:hAnsiTheme="minorHAnsi" w:cstheme="minorHAnsi"/>
        </w:rPr>
        <w:t>les</w:t>
      </w:r>
      <w:r w:rsidRPr="00D7076F">
        <w:rPr>
          <w:rFonts w:asciiTheme="minorHAnsi" w:hAnsiTheme="minorHAnsi" w:cstheme="minorHAnsi"/>
          <w:spacing w:val="-5"/>
        </w:rPr>
        <w:t xml:space="preserve"> </w:t>
      </w:r>
      <w:r w:rsidRPr="00D7076F">
        <w:rPr>
          <w:rFonts w:asciiTheme="minorHAnsi" w:hAnsiTheme="minorHAnsi" w:cstheme="minorHAnsi"/>
          <w:spacing w:val="-2"/>
        </w:rPr>
        <w:t>suivantes</w:t>
      </w:r>
      <w:r w:rsidR="00A577E9">
        <w:rPr>
          <w:rFonts w:asciiTheme="minorHAnsi" w:hAnsiTheme="minorHAnsi" w:cstheme="minorHAnsi"/>
          <w:spacing w:val="-2"/>
        </w:rPr>
        <w:t xml:space="preserve"> </w:t>
      </w:r>
      <w:r w:rsidRPr="00D7076F">
        <w:rPr>
          <w:rFonts w:asciiTheme="minorHAnsi" w:hAnsiTheme="minorHAnsi" w:cstheme="minorHAnsi"/>
          <w:spacing w:val="-2"/>
        </w:rPr>
        <w:t>:</w:t>
      </w:r>
    </w:p>
    <w:p w14:paraId="002F82C3" w14:textId="7B4BDBE2" w:rsidR="00DE7CE6" w:rsidRPr="00A577E9" w:rsidRDefault="00E02E7B" w:rsidP="00977D44">
      <w:pPr>
        <w:pStyle w:val="Paragraphedeliste"/>
        <w:numPr>
          <w:ilvl w:val="1"/>
          <w:numId w:val="18"/>
        </w:numPr>
        <w:tabs>
          <w:tab w:val="left" w:pos="1096"/>
        </w:tabs>
        <w:spacing w:before="50"/>
        <w:ind w:right="14"/>
        <w:jc w:val="both"/>
        <w:rPr>
          <w:rFonts w:asciiTheme="minorHAnsi" w:hAnsiTheme="minorHAnsi" w:cstheme="minorHAnsi"/>
          <w:sz w:val="20"/>
        </w:rPr>
      </w:pPr>
      <w:r w:rsidRPr="00A577E9">
        <w:rPr>
          <w:rFonts w:asciiTheme="minorHAnsi" w:hAnsiTheme="minorHAnsi" w:cstheme="minorHAnsi"/>
          <w:sz w:val="20"/>
        </w:rPr>
        <w:t>4</w:t>
      </w:r>
      <w:r w:rsidR="00201BBF" w:rsidRPr="00A577E9">
        <w:rPr>
          <w:rFonts w:asciiTheme="minorHAnsi" w:hAnsiTheme="minorHAnsi" w:cstheme="minorHAnsi"/>
          <w:sz w:val="20"/>
        </w:rPr>
        <w:t>7</w:t>
      </w:r>
      <w:r w:rsidRPr="00A577E9">
        <w:rPr>
          <w:rFonts w:asciiTheme="minorHAnsi" w:hAnsiTheme="minorHAnsi" w:cstheme="minorHAnsi"/>
          <w:sz w:val="20"/>
        </w:rPr>
        <w:t>7</w:t>
      </w:r>
      <w:r w:rsidRPr="00A577E9">
        <w:rPr>
          <w:rFonts w:asciiTheme="minorHAnsi" w:hAnsiTheme="minorHAnsi" w:cstheme="minorHAnsi"/>
          <w:spacing w:val="-5"/>
          <w:sz w:val="20"/>
        </w:rPr>
        <w:t xml:space="preserve"> </w:t>
      </w:r>
      <w:r w:rsidRPr="00A577E9">
        <w:rPr>
          <w:rFonts w:asciiTheme="minorHAnsi" w:hAnsiTheme="minorHAnsi" w:cstheme="minorHAnsi"/>
          <w:spacing w:val="-10"/>
          <w:sz w:val="20"/>
        </w:rPr>
        <w:t>g</w:t>
      </w:r>
    </w:p>
    <w:p w14:paraId="39B8154F" w14:textId="77777777" w:rsidR="00DE7CE6" w:rsidRPr="00A577E9" w:rsidRDefault="00E02E7B" w:rsidP="00977D44">
      <w:pPr>
        <w:pStyle w:val="Paragraphedeliste"/>
        <w:numPr>
          <w:ilvl w:val="1"/>
          <w:numId w:val="18"/>
        </w:numPr>
        <w:tabs>
          <w:tab w:val="left" w:pos="1096"/>
        </w:tabs>
        <w:ind w:right="14"/>
        <w:jc w:val="both"/>
        <w:rPr>
          <w:rFonts w:asciiTheme="minorHAnsi" w:hAnsiTheme="minorHAnsi" w:cstheme="minorHAnsi"/>
          <w:sz w:val="20"/>
        </w:rPr>
      </w:pPr>
      <w:r w:rsidRPr="00A577E9">
        <w:rPr>
          <w:rFonts w:asciiTheme="minorHAnsi" w:hAnsiTheme="minorHAnsi" w:cstheme="minorHAnsi"/>
          <w:sz w:val="20"/>
        </w:rPr>
        <w:t>Ecran</w:t>
      </w:r>
      <w:r w:rsidRPr="00A577E9">
        <w:rPr>
          <w:rFonts w:asciiTheme="minorHAnsi" w:hAnsiTheme="minorHAnsi" w:cstheme="minorHAnsi"/>
          <w:spacing w:val="-6"/>
          <w:sz w:val="20"/>
        </w:rPr>
        <w:t xml:space="preserve"> </w:t>
      </w:r>
      <w:r w:rsidRPr="00A577E9">
        <w:rPr>
          <w:rFonts w:asciiTheme="minorHAnsi" w:hAnsiTheme="minorHAnsi" w:cstheme="minorHAnsi"/>
          <w:spacing w:val="-2"/>
          <w:sz w:val="20"/>
        </w:rPr>
        <w:t>tactile</w:t>
      </w:r>
    </w:p>
    <w:p w14:paraId="66164074" w14:textId="585DCFCB" w:rsidR="00DE7CE6" w:rsidRPr="00A577E9" w:rsidRDefault="00201BBF" w:rsidP="00977D44">
      <w:pPr>
        <w:pStyle w:val="Paragraphedeliste"/>
        <w:numPr>
          <w:ilvl w:val="1"/>
          <w:numId w:val="18"/>
        </w:numPr>
        <w:tabs>
          <w:tab w:val="left" w:pos="1096"/>
        </w:tabs>
        <w:spacing w:before="31"/>
        <w:ind w:right="14"/>
        <w:jc w:val="both"/>
        <w:rPr>
          <w:rFonts w:asciiTheme="minorHAnsi" w:hAnsiTheme="minorHAnsi" w:cstheme="minorHAnsi"/>
          <w:sz w:val="20"/>
        </w:rPr>
      </w:pPr>
      <w:r w:rsidRPr="00A577E9">
        <w:rPr>
          <w:rFonts w:asciiTheme="minorHAnsi" w:hAnsiTheme="minorHAnsi" w:cstheme="minorHAnsi"/>
          <w:sz w:val="20"/>
        </w:rPr>
        <w:t>256</w:t>
      </w:r>
      <w:r w:rsidR="00E02E7B" w:rsidRPr="00A577E9">
        <w:rPr>
          <w:rFonts w:asciiTheme="minorHAnsi" w:hAnsiTheme="minorHAnsi" w:cstheme="minorHAnsi"/>
          <w:spacing w:val="-3"/>
          <w:sz w:val="20"/>
        </w:rPr>
        <w:t xml:space="preserve"> </w:t>
      </w:r>
      <w:r w:rsidR="00E02E7B" w:rsidRPr="00A577E9">
        <w:rPr>
          <w:rFonts w:asciiTheme="minorHAnsi" w:hAnsiTheme="minorHAnsi" w:cstheme="minorHAnsi"/>
          <w:sz w:val="20"/>
        </w:rPr>
        <w:t>Go</w:t>
      </w:r>
      <w:r w:rsidR="00E02E7B" w:rsidRPr="00A577E9">
        <w:rPr>
          <w:rFonts w:asciiTheme="minorHAnsi" w:hAnsiTheme="minorHAnsi" w:cstheme="minorHAnsi"/>
          <w:spacing w:val="-2"/>
          <w:sz w:val="20"/>
        </w:rPr>
        <w:t xml:space="preserve"> mémoire</w:t>
      </w:r>
    </w:p>
    <w:p w14:paraId="1FDFB77E" w14:textId="77777777" w:rsidR="00C26D64" w:rsidRDefault="00C26D64" w:rsidP="00C26D64">
      <w:pPr>
        <w:pStyle w:val="Corpsdetexte"/>
        <w:spacing w:before="83" w:line="249" w:lineRule="auto"/>
        <w:ind w:right="14"/>
        <w:jc w:val="both"/>
        <w:rPr>
          <w:rFonts w:asciiTheme="minorHAnsi" w:hAnsiTheme="minorHAnsi" w:cstheme="minorHAnsi"/>
        </w:rPr>
      </w:pPr>
    </w:p>
    <w:p w14:paraId="0EDD46B9" w14:textId="77777777" w:rsidR="00C26D64" w:rsidRPr="00284B2F" w:rsidRDefault="00C26D64" w:rsidP="006F6016">
      <w:pPr>
        <w:pStyle w:val="Titre2"/>
      </w:pPr>
      <w:bookmarkStart w:id="84" w:name="_Toc164764651"/>
      <w:bookmarkStart w:id="85" w:name="_Toc164785626"/>
      <w:bookmarkStart w:id="86" w:name="_Toc164785768"/>
      <w:bookmarkStart w:id="87" w:name="_Toc168580253"/>
      <w:r w:rsidRPr="00284B2F">
        <w:t>CADRE D’UTILISATION DE L’IPAD</w:t>
      </w:r>
      <w:bookmarkEnd w:id="84"/>
      <w:bookmarkEnd w:id="85"/>
      <w:bookmarkEnd w:id="86"/>
      <w:bookmarkEnd w:id="87"/>
    </w:p>
    <w:p w14:paraId="59EEF295" w14:textId="77777777" w:rsidR="00C26D64" w:rsidRPr="00D7076F" w:rsidRDefault="00C26D64" w:rsidP="00C26D64">
      <w:pPr>
        <w:pStyle w:val="Corpsdetexte"/>
        <w:spacing w:before="95" w:line="249" w:lineRule="auto"/>
        <w:ind w:left="284" w:right="14"/>
        <w:jc w:val="both"/>
        <w:rPr>
          <w:rFonts w:asciiTheme="minorHAnsi" w:hAnsiTheme="minorHAnsi" w:cstheme="minorHAnsi"/>
        </w:rPr>
      </w:pPr>
      <w:r w:rsidRPr="00D7076F">
        <w:rPr>
          <w:rFonts w:asciiTheme="minorHAnsi" w:hAnsiTheme="minorHAnsi" w:cstheme="minorHAnsi"/>
        </w:rPr>
        <w:t>L’iPad</w:t>
      </w:r>
      <w:r w:rsidRPr="00D7076F">
        <w:rPr>
          <w:rFonts w:asciiTheme="minorHAnsi" w:hAnsiTheme="minorHAnsi" w:cstheme="minorHAnsi"/>
          <w:spacing w:val="-3"/>
        </w:rPr>
        <w:t xml:space="preserve"> </w:t>
      </w:r>
      <w:r w:rsidRPr="00D7076F">
        <w:rPr>
          <w:rFonts w:asciiTheme="minorHAnsi" w:hAnsiTheme="minorHAnsi" w:cstheme="minorHAnsi"/>
        </w:rPr>
        <w:t>pilote</w:t>
      </w:r>
      <w:r w:rsidRPr="00D7076F">
        <w:rPr>
          <w:rFonts w:asciiTheme="minorHAnsi" w:hAnsiTheme="minorHAnsi" w:cstheme="minorHAnsi"/>
          <w:spacing w:val="-3"/>
        </w:rPr>
        <w:t xml:space="preserve"> </w:t>
      </w:r>
      <w:r w:rsidRPr="00D7076F">
        <w:rPr>
          <w:rFonts w:asciiTheme="minorHAnsi" w:hAnsiTheme="minorHAnsi" w:cstheme="minorHAnsi"/>
        </w:rPr>
        <w:t>est</w:t>
      </w:r>
      <w:r w:rsidRPr="00D7076F">
        <w:rPr>
          <w:rFonts w:asciiTheme="minorHAnsi" w:hAnsiTheme="minorHAnsi" w:cstheme="minorHAnsi"/>
          <w:spacing w:val="-3"/>
        </w:rPr>
        <w:t xml:space="preserve"> </w:t>
      </w:r>
      <w:r w:rsidRPr="00D7076F">
        <w:rPr>
          <w:rFonts w:asciiTheme="minorHAnsi" w:hAnsiTheme="minorHAnsi" w:cstheme="minorHAnsi"/>
        </w:rPr>
        <w:t>un</w:t>
      </w:r>
      <w:r w:rsidRPr="00D7076F">
        <w:rPr>
          <w:rFonts w:asciiTheme="minorHAnsi" w:hAnsiTheme="minorHAnsi" w:cstheme="minorHAnsi"/>
          <w:spacing w:val="-3"/>
        </w:rPr>
        <w:t xml:space="preserve"> </w:t>
      </w:r>
      <w:r w:rsidRPr="00D7076F">
        <w:rPr>
          <w:rFonts w:asciiTheme="minorHAnsi" w:hAnsiTheme="minorHAnsi" w:cstheme="minorHAnsi"/>
        </w:rPr>
        <w:t>EFB</w:t>
      </w:r>
      <w:r w:rsidRPr="00D7076F">
        <w:rPr>
          <w:rFonts w:asciiTheme="minorHAnsi" w:hAnsiTheme="minorHAnsi" w:cstheme="minorHAnsi"/>
          <w:spacing w:val="-3"/>
        </w:rPr>
        <w:t xml:space="preserve"> </w:t>
      </w:r>
      <w:r w:rsidRPr="00D7076F">
        <w:rPr>
          <w:rFonts w:asciiTheme="minorHAnsi" w:hAnsiTheme="minorHAnsi" w:cstheme="minorHAnsi"/>
        </w:rPr>
        <w:t>de</w:t>
      </w:r>
      <w:r w:rsidRPr="00D7076F">
        <w:rPr>
          <w:rFonts w:asciiTheme="minorHAnsi" w:hAnsiTheme="minorHAnsi" w:cstheme="minorHAnsi"/>
          <w:spacing w:val="-3"/>
        </w:rPr>
        <w:t xml:space="preserve"> </w:t>
      </w:r>
      <w:r w:rsidRPr="00D7076F">
        <w:rPr>
          <w:rFonts w:asciiTheme="minorHAnsi" w:hAnsiTheme="minorHAnsi" w:cstheme="minorHAnsi"/>
        </w:rPr>
        <w:t>type</w:t>
      </w:r>
      <w:r w:rsidRPr="00D7076F">
        <w:rPr>
          <w:rFonts w:asciiTheme="minorHAnsi" w:hAnsiTheme="minorHAnsi" w:cstheme="minorHAnsi"/>
          <w:spacing w:val="-3"/>
        </w:rPr>
        <w:t xml:space="preserve"> </w:t>
      </w:r>
      <w:r w:rsidRPr="00D7076F">
        <w:rPr>
          <w:rFonts w:asciiTheme="minorHAnsi" w:hAnsiTheme="minorHAnsi" w:cstheme="minorHAnsi"/>
        </w:rPr>
        <w:t>portable.</w:t>
      </w:r>
      <w:r w:rsidRPr="00D7076F">
        <w:rPr>
          <w:rFonts w:asciiTheme="minorHAnsi" w:hAnsiTheme="minorHAnsi" w:cstheme="minorHAnsi"/>
          <w:spacing w:val="-3"/>
        </w:rPr>
        <w:t xml:space="preserve"> </w:t>
      </w:r>
      <w:r w:rsidRPr="00D7076F">
        <w:rPr>
          <w:rFonts w:asciiTheme="minorHAnsi" w:hAnsiTheme="minorHAnsi" w:cstheme="minorHAnsi"/>
        </w:rPr>
        <w:t>Il</w:t>
      </w:r>
      <w:r w:rsidRPr="00D7076F">
        <w:rPr>
          <w:rFonts w:asciiTheme="minorHAnsi" w:hAnsiTheme="minorHAnsi" w:cstheme="minorHAnsi"/>
          <w:spacing w:val="-3"/>
        </w:rPr>
        <w:t xml:space="preserve"> </w:t>
      </w:r>
      <w:r w:rsidRPr="00D7076F">
        <w:rPr>
          <w:rFonts w:asciiTheme="minorHAnsi" w:hAnsiTheme="minorHAnsi" w:cstheme="minorHAnsi"/>
        </w:rPr>
        <w:t>est</w:t>
      </w:r>
      <w:r w:rsidRPr="00D7076F">
        <w:rPr>
          <w:rFonts w:asciiTheme="minorHAnsi" w:hAnsiTheme="minorHAnsi" w:cstheme="minorHAnsi"/>
          <w:spacing w:val="-3"/>
        </w:rPr>
        <w:t xml:space="preserve"> </w:t>
      </w:r>
      <w:r w:rsidRPr="00D7076F">
        <w:rPr>
          <w:rFonts w:asciiTheme="minorHAnsi" w:hAnsiTheme="minorHAnsi" w:cstheme="minorHAnsi"/>
        </w:rPr>
        <w:t>le</w:t>
      </w:r>
      <w:r w:rsidRPr="00D7076F">
        <w:rPr>
          <w:rFonts w:asciiTheme="minorHAnsi" w:hAnsiTheme="minorHAnsi" w:cstheme="minorHAnsi"/>
          <w:spacing w:val="-3"/>
        </w:rPr>
        <w:t xml:space="preserve"> </w:t>
      </w:r>
      <w:r w:rsidRPr="00D7076F">
        <w:rPr>
          <w:rFonts w:asciiTheme="minorHAnsi" w:hAnsiTheme="minorHAnsi" w:cstheme="minorHAnsi"/>
        </w:rPr>
        <w:t>back</w:t>
      </w:r>
      <w:r w:rsidRPr="00D7076F">
        <w:rPr>
          <w:rFonts w:asciiTheme="minorHAnsi" w:hAnsiTheme="minorHAnsi" w:cstheme="minorHAnsi"/>
          <w:spacing w:val="-3"/>
        </w:rPr>
        <w:t xml:space="preserve"> </w:t>
      </w:r>
      <w:r w:rsidRPr="00D7076F">
        <w:rPr>
          <w:rFonts w:asciiTheme="minorHAnsi" w:hAnsiTheme="minorHAnsi" w:cstheme="minorHAnsi"/>
        </w:rPr>
        <w:t>up</w:t>
      </w:r>
      <w:r w:rsidRPr="00D7076F">
        <w:rPr>
          <w:rFonts w:asciiTheme="minorHAnsi" w:hAnsiTheme="minorHAnsi" w:cstheme="minorHAnsi"/>
          <w:spacing w:val="-3"/>
        </w:rPr>
        <w:t xml:space="preserve"> </w:t>
      </w:r>
      <w:r w:rsidRPr="00D7076F">
        <w:rPr>
          <w:rFonts w:asciiTheme="minorHAnsi" w:hAnsiTheme="minorHAnsi" w:cstheme="minorHAnsi"/>
        </w:rPr>
        <w:t>des</w:t>
      </w:r>
      <w:r w:rsidRPr="00D7076F">
        <w:rPr>
          <w:rFonts w:asciiTheme="minorHAnsi" w:hAnsiTheme="minorHAnsi" w:cstheme="minorHAnsi"/>
          <w:spacing w:val="-3"/>
        </w:rPr>
        <w:t xml:space="preserve"> </w:t>
      </w:r>
      <w:r w:rsidRPr="00D7076F">
        <w:rPr>
          <w:rFonts w:asciiTheme="minorHAnsi" w:hAnsiTheme="minorHAnsi" w:cstheme="minorHAnsi"/>
        </w:rPr>
        <w:t>EFB</w:t>
      </w:r>
      <w:r w:rsidRPr="00D7076F">
        <w:rPr>
          <w:rFonts w:asciiTheme="minorHAnsi" w:hAnsiTheme="minorHAnsi" w:cstheme="minorHAnsi"/>
          <w:spacing w:val="-3"/>
        </w:rPr>
        <w:t xml:space="preserve"> </w:t>
      </w:r>
      <w:r w:rsidRPr="00D7076F">
        <w:rPr>
          <w:rFonts w:asciiTheme="minorHAnsi" w:hAnsiTheme="minorHAnsi" w:cstheme="minorHAnsi"/>
        </w:rPr>
        <w:t>avion.</w:t>
      </w:r>
      <w:r w:rsidRPr="00D7076F">
        <w:rPr>
          <w:rFonts w:asciiTheme="minorHAnsi" w:hAnsiTheme="minorHAnsi" w:cstheme="minorHAnsi"/>
          <w:spacing w:val="-3"/>
        </w:rPr>
        <w:t xml:space="preserve"> </w:t>
      </w:r>
      <w:r w:rsidRPr="00D7076F">
        <w:rPr>
          <w:rFonts w:asciiTheme="minorHAnsi" w:hAnsiTheme="minorHAnsi" w:cstheme="minorHAnsi"/>
        </w:rPr>
        <w:t xml:space="preserve">Son utilisation est interdite pendant les phases critiques du vol à l’exception de </w:t>
      </w:r>
      <w:r w:rsidRPr="00D7076F">
        <w:rPr>
          <w:rFonts w:asciiTheme="minorHAnsi" w:hAnsiTheme="minorHAnsi" w:cstheme="minorHAnsi"/>
          <w:spacing w:val="-2"/>
        </w:rPr>
        <w:t>l’eQRH.</w:t>
      </w:r>
    </w:p>
    <w:p w14:paraId="3EDD33FE" w14:textId="77777777" w:rsidR="00C26D64" w:rsidRPr="00D7076F" w:rsidRDefault="00C26D64" w:rsidP="00C26D64">
      <w:pPr>
        <w:pStyle w:val="Corpsdetexte"/>
        <w:spacing w:before="83" w:line="249" w:lineRule="auto"/>
        <w:ind w:left="284" w:right="14"/>
        <w:jc w:val="both"/>
        <w:rPr>
          <w:rFonts w:asciiTheme="minorHAnsi" w:hAnsiTheme="minorHAnsi" w:cstheme="minorHAnsi"/>
        </w:rPr>
      </w:pPr>
      <w:r w:rsidRPr="00D7076F">
        <w:rPr>
          <w:rFonts w:asciiTheme="minorHAnsi" w:hAnsiTheme="minorHAnsi" w:cstheme="minorHAnsi"/>
        </w:rPr>
        <w:t>Se</w:t>
      </w:r>
      <w:r w:rsidRPr="00D7076F">
        <w:rPr>
          <w:rFonts w:asciiTheme="minorHAnsi" w:hAnsiTheme="minorHAnsi" w:cstheme="minorHAnsi"/>
          <w:spacing w:val="-4"/>
        </w:rPr>
        <w:t xml:space="preserve"> </w:t>
      </w:r>
      <w:r w:rsidRPr="00D7076F">
        <w:rPr>
          <w:rFonts w:asciiTheme="minorHAnsi" w:hAnsiTheme="minorHAnsi" w:cstheme="minorHAnsi"/>
        </w:rPr>
        <w:t>référer</w:t>
      </w:r>
      <w:r w:rsidRPr="00D7076F">
        <w:rPr>
          <w:rFonts w:asciiTheme="minorHAnsi" w:hAnsiTheme="minorHAnsi" w:cstheme="minorHAnsi"/>
          <w:spacing w:val="-4"/>
        </w:rPr>
        <w:t xml:space="preserve"> </w:t>
      </w:r>
      <w:r w:rsidRPr="00D7076F">
        <w:rPr>
          <w:rFonts w:asciiTheme="minorHAnsi" w:hAnsiTheme="minorHAnsi" w:cstheme="minorHAnsi"/>
        </w:rPr>
        <w:t>aux</w:t>
      </w:r>
      <w:r w:rsidRPr="00D7076F">
        <w:rPr>
          <w:rFonts w:asciiTheme="minorHAnsi" w:hAnsiTheme="minorHAnsi" w:cstheme="minorHAnsi"/>
          <w:spacing w:val="-5"/>
        </w:rPr>
        <w:t xml:space="preserve"> </w:t>
      </w:r>
      <w:r w:rsidRPr="00D7076F">
        <w:rPr>
          <w:rFonts w:asciiTheme="minorHAnsi" w:hAnsiTheme="minorHAnsi" w:cstheme="minorHAnsi"/>
        </w:rPr>
        <w:t>procédures</w:t>
      </w:r>
      <w:r w:rsidRPr="00D7076F">
        <w:rPr>
          <w:rFonts w:asciiTheme="minorHAnsi" w:hAnsiTheme="minorHAnsi" w:cstheme="minorHAnsi"/>
          <w:spacing w:val="-4"/>
        </w:rPr>
        <w:t xml:space="preserve"> </w:t>
      </w:r>
      <w:r w:rsidRPr="00D7076F">
        <w:rPr>
          <w:rFonts w:asciiTheme="minorHAnsi" w:hAnsiTheme="minorHAnsi" w:cstheme="minorHAnsi"/>
        </w:rPr>
        <w:t>normales</w:t>
      </w:r>
      <w:r w:rsidRPr="00D7076F">
        <w:rPr>
          <w:rFonts w:asciiTheme="minorHAnsi" w:hAnsiTheme="minorHAnsi" w:cstheme="minorHAnsi"/>
          <w:spacing w:val="-4"/>
        </w:rPr>
        <w:t xml:space="preserve"> </w:t>
      </w:r>
      <w:r w:rsidRPr="00D7076F">
        <w:rPr>
          <w:rFonts w:asciiTheme="minorHAnsi" w:hAnsiTheme="minorHAnsi" w:cstheme="minorHAnsi"/>
        </w:rPr>
        <w:t>d’utilisation</w:t>
      </w:r>
      <w:r w:rsidRPr="00D7076F">
        <w:rPr>
          <w:rFonts w:asciiTheme="minorHAnsi" w:hAnsiTheme="minorHAnsi" w:cstheme="minorHAnsi"/>
          <w:spacing w:val="-4"/>
        </w:rPr>
        <w:t xml:space="preserve"> </w:t>
      </w:r>
      <w:r w:rsidRPr="00D7076F">
        <w:rPr>
          <w:rFonts w:asciiTheme="minorHAnsi" w:hAnsiTheme="minorHAnsi" w:cstheme="minorHAnsi"/>
        </w:rPr>
        <w:t>décrites</w:t>
      </w:r>
      <w:r w:rsidRPr="00D7076F">
        <w:rPr>
          <w:rFonts w:asciiTheme="minorHAnsi" w:hAnsiTheme="minorHAnsi" w:cstheme="minorHAnsi"/>
          <w:spacing w:val="-4"/>
        </w:rPr>
        <w:t xml:space="preserve"> </w:t>
      </w:r>
      <w:r w:rsidRPr="00D7076F">
        <w:rPr>
          <w:rFonts w:asciiTheme="minorHAnsi" w:hAnsiTheme="minorHAnsi" w:cstheme="minorHAnsi"/>
        </w:rPr>
        <w:t>au</w:t>
      </w:r>
      <w:r w:rsidRPr="00D7076F">
        <w:rPr>
          <w:rFonts w:asciiTheme="minorHAnsi" w:hAnsiTheme="minorHAnsi" w:cstheme="minorHAnsi"/>
          <w:spacing w:val="-4"/>
        </w:rPr>
        <w:t xml:space="preserve"> </w:t>
      </w:r>
      <w:r w:rsidRPr="00D7076F">
        <w:rPr>
          <w:rFonts w:asciiTheme="minorHAnsi" w:hAnsiTheme="minorHAnsi" w:cstheme="minorHAnsi"/>
        </w:rPr>
        <w:t>chapitre</w:t>
      </w:r>
      <w:r w:rsidRPr="00D7076F">
        <w:rPr>
          <w:rFonts w:asciiTheme="minorHAnsi" w:hAnsiTheme="minorHAnsi" w:cstheme="minorHAnsi"/>
          <w:spacing w:val="-5"/>
        </w:rPr>
        <w:t xml:space="preserve"> </w:t>
      </w:r>
      <w:r w:rsidRPr="00D7076F">
        <w:rPr>
          <w:rFonts w:asciiTheme="minorHAnsi" w:hAnsiTheme="minorHAnsi" w:cstheme="minorHAnsi"/>
        </w:rPr>
        <w:t>8.9</w:t>
      </w:r>
      <w:r w:rsidRPr="00D7076F">
        <w:rPr>
          <w:rFonts w:asciiTheme="minorHAnsi" w:hAnsiTheme="minorHAnsi" w:cstheme="minorHAnsi"/>
          <w:spacing w:val="-4"/>
        </w:rPr>
        <w:t xml:space="preserve"> </w:t>
      </w:r>
      <w:r w:rsidRPr="00D7076F">
        <w:rPr>
          <w:rFonts w:asciiTheme="minorHAnsi" w:hAnsiTheme="minorHAnsi" w:cstheme="minorHAnsi"/>
        </w:rPr>
        <w:t xml:space="preserve">de </w:t>
      </w:r>
      <w:r w:rsidRPr="00D7076F">
        <w:rPr>
          <w:rFonts w:asciiTheme="minorHAnsi" w:hAnsiTheme="minorHAnsi" w:cstheme="minorHAnsi"/>
          <w:spacing w:val="-2"/>
        </w:rPr>
        <w:t>l’OMA.</w:t>
      </w:r>
    </w:p>
    <w:p w14:paraId="258723D5" w14:textId="0A620B4C" w:rsidR="00DE7CE6" w:rsidRPr="00D7076F" w:rsidRDefault="00DE7CE6" w:rsidP="00A577E9">
      <w:pPr>
        <w:pStyle w:val="Corpsdetexte"/>
        <w:spacing w:before="83" w:line="249" w:lineRule="auto"/>
        <w:ind w:right="14"/>
        <w:jc w:val="both"/>
        <w:rPr>
          <w:rFonts w:asciiTheme="minorHAnsi" w:hAnsiTheme="minorHAnsi" w:cstheme="minorHAnsi"/>
        </w:rPr>
      </w:pPr>
    </w:p>
    <w:p w14:paraId="4C7679D2" w14:textId="21E4E806" w:rsidR="00DE7CE6" w:rsidRPr="00284B2F" w:rsidRDefault="00C26D64" w:rsidP="006F6016">
      <w:pPr>
        <w:pStyle w:val="Titre2"/>
      </w:pPr>
      <w:bookmarkStart w:id="88" w:name="1.2.2_Responsabilités_et_autorités"/>
      <w:bookmarkStart w:id="89" w:name="_Toc164785628"/>
      <w:bookmarkStart w:id="90" w:name="_Toc164785770"/>
      <w:bookmarkStart w:id="91" w:name="_Toc168580254"/>
      <w:bookmarkEnd w:id="88"/>
      <w:r w:rsidRPr="00284B2F">
        <w:t>PARAMETRAGE</w:t>
      </w:r>
      <w:r w:rsidR="00C41DC5" w:rsidRPr="00284B2F">
        <w:t xml:space="preserve"> SOFTWARE</w:t>
      </w:r>
      <w:bookmarkEnd w:id="89"/>
      <w:bookmarkEnd w:id="90"/>
      <w:bookmarkEnd w:id="91"/>
    </w:p>
    <w:p w14:paraId="558C3057" w14:textId="7A033B0A" w:rsidR="00DE7CE6" w:rsidRPr="00D7076F" w:rsidRDefault="00E02E7B" w:rsidP="00D7076F">
      <w:pPr>
        <w:pStyle w:val="Corpsdetexte"/>
        <w:spacing w:before="89" w:line="249" w:lineRule="auto"/>
        <w:ind w:left="284" w:right="14" w:hanging="1"/>
        <w:jc w:val="both"/>
        <w:rPr>
          <w:rFonts w:asciiTheme="minorHAnsi" w:hAnsiTheme="minorHAnsi" w:cstheme="minorHAnsi"/>
        </w:rPr>
      </w:pPr>
      <w:r w:rsidRPr="00D7076F">
        <w:rPr>
          <w:rFonts w:asciiTheme="minorHAnsi" w:hAnsiTheme="minorHAnsi" w:cstheme="minorHAnsi"/>
        </w:rPr>
        <w:t>L’administration</w:t>
      </w:r>
      <w:r w:rsidRPr="00D7076F">
        <w:rPr>
          <w:rFonts w:asciiTheme="minorHAnsi" w:hAnsiTheme="minorHAnsi" w:cstheme="minorHAnsi"/>
          <w:spacing w:val="-7"/>
        </w:rPr>
        <w:t xml:space="preserve"> </w:t>
      </w:r>
      <w:r w:rsidRPr="00D7076F">
        <w:rPr>
          <w:rFonts w:asciiTheme="minorHAnsi" w:hAnsiTheme="minorHAnsi" w:cstheme="minorHAnsi"/>
        </w:rPr>
        <w:t>des</w:t>
      </w:r>
      <w:r w:rsidRPr="00D7076F">
        <w:rPr>
          <w:rFonts w:asciiTheme="minorHAnsi" w:hAnsiTheme="minorHAnsi" w:cstheme="minorHAnsi"/>
          <w:spacing w:val="-7"/>
        </w:rPr>
        <w:t xml:space="preserve"> </w:t>
      </w:r>
      <w:r w:rsidRPr="00D7076F">
        <w:rPr>
          <w:rFonts w:asciiTheme="minorHAnsi" w:hAnsiTheme="minorHAnsi" w:cstheme="minorHAnsi"/>
        </w:rPr>
        <w:t>applications</w:t>
      </w:r>
      <w:r w:rsidRPr="00D7076F">
        <w:rPr>
          <w:rFonts w:asciiTheme="minorHAnsi" w:hAnsiTheme="minorHAnsi" w:cstheme="minorHAnsi"/>
          <w:spacing w:val="-7"/>
        </w:rPr>
        <w:t xml:space="preserve"> </w:t>
      </w:r>
      <w:r w:rsidRPr="00D7076F">
        <w:rPr>
          <w:rFonts w:asciiTheme="minorHAnsi" w:hAnsiTheme="minorHAnsi" w:cstheme="minorHAnsi"/>
        </w:rPr>
        <w:t>iPad</w:t>
      </w:r>
      <w:r w:rsidRPr="00D7076F">
        <w:rPr>
          <w:rFonts w:asciiTheme="minorHAnsi" w:hAnsiTheme="minorHAnsi" w:cstheme="minorHAnsi"/>
          <w:spacing w:val="-6"/>
        </w:rPr>
        <w:t xml:space="preserve"> </w:t>
      </w:r>
      <w:r w:rsidRPr="00D7076F">
        <w:rPr>
          <w:rFonts w:asciiTheme="minorHAnsi" w:hAnsiTheme="minorHAnsi" w:cstheme="minorHAnsi"/>
        </w:rPr>
        <w:t>(performances,</w:t>
      </w:r>
      <w:r w:rsidRPr="00D7076F">
        <w:rPr>
          <w:rFonts w:asciiTheme="minorHAnsi" w:hAnsiTheme="minorHAnsi" w:cstheme="minorHAnsi"/>
          <w:spacing w:val="-6"/>
        </w:rPr>
        <w:t xml:space="preserve"> </w:t>
      </w:r>
      <w:r w:rsidRPr="00D7076F">
        <w:rPr>
          <w:rFonts w:asciiTheme="minorHAnsi" w:hAnsiTheme="minorHAnsi" w:cstheme="minorHAnsi"/>
        </w:rPr>
        <w:t>cartes,</w:t>
      </w:r>
      <w:r w:rsidRPr="00D7076F">
        <w:rPr>
          <w:rFonts w:asciiTheme="minorHAnsi" w:hAnsiTheme="minorHAnsi" w:cstheme="minorHAnsi"/>
          <w:spacing w:val="-6"/>
        </w:rPr>
        <w:t xml:space="preserve"> </w:t>
      </w:r>
      <w:r w:rsidRPr="00D7076F">
        <w:rPr>
          <w:rFonts w:asciiTheme="minorHAnsi" w:hAnsiTheme="minorHAnsi" w:cstheme="minorHAnsi"/>
        </w:rPr>
        <w:t xml:space="preserve">documentation, météo) se fait au travers d’un portail internet propre à chaque développeur </w:t>
      </w:r>
      <w:r w:rsidRPr="00D7076F">
        <w:rPr>
          <w:rFonts w:asciiTheme="minorHAnsi" w:hAnsiTheme="minorHAnsi" w:cstheme="minorHAnsi"/>
        </w:rPr>
        <w:lastRenderedPageBreak/>
        <w:t>d’application (respectivement Airbus, Navblue, ePapyrus et SITA).</w:t>
      </w:r>
    </w:p>
    <w:p w14:paraId="7E276247" w14:textId="25C2301F" w:rsidR="00DE7CE6" w:rsidRDefault="00E02E7B" w:rsidP="00D7076F">
      <w:pPr>
        <w:pStyle w:val="Corpsdetexte"/>
        <w:spacing w:before="83" w:line="249" w:lineRule="auto"/>
        <w:ind w:left="284" w:right="14"/>
        <w:jc w:val="both"/>
        <w:rPr>
          <w:rFonts w:asciiTheme="minorHAnsi" w:hAnsiTheme="minorHAnsi" w:cstheme="minorHAnsi"/>
        </w:rPr>
      </w:pPr>
      <w:r w:rsidRPr="00D7076F">
        <w:rPr>
          <w:rFonts w:asciiTheme="minorHAnsi" w:hAnsiTheme="minorHAnsi" w:cstheme="minorHAnsi"/>
        </w:rPr>
        <w:t>Le</w:t>
      </w:r>
      <w:r w:rsidRPr="00D7076F">
        <w:rPr>
          <w:rFonts w:asciiTheme="minorHAnsi" w:hAnsiTheme="minorHAnsi" w:cstheme="minorHAnsi"/>
          <w:spacing w:val="-4"/>
        </w:rPr>
        <w:t xml:space="preserve"> </w:t>
      </w:r>
      <w:r w:rsidRPr="00D7076F">
        <w:rPr>
          <w:rFonts w:asciiTheme="minorHAnsi" w:hAnsiTheme="minorHAnsi" w:cstheme="minorHAnsi"/>
        </w:rPr>
        <w:t>BEOPS</w:t>
      </w:r>
      <w:r w:rsidRPr="00D7076F">
        <w:rPr>
          <w:rFonts w:asciiTheme="minorHAnsi" w:hAnsiTheme="minorHAnsi" w:cstheme="minorHAnsi"/>
          <w:spacing w:val="-4"/>
        </w:rPr>
        <w:t xml:space="preserve"> </w:t>
      </w:r>
      <w:r w:rsidRPr="00D7076F">
        <w:rPr>
          <w:rFonts w:asciiTheme="minorHAnsi" w:hAnsiTheme="minorHAnsi" w:cstheme="minorHAnsi"/>
        </w:rPr>
        <w:t>est</w:t>
      </w:r>
      <w:r w:rsidRPr="00D7076F">
        <w:rPr>
          <w:rFonts w:asciiTheme="minorHAnsi" w:hAnsiTheme="minorHAnsi" w:cstheme="minorHAnsi"/>
          <w:spacing w:val="-3"/>
        </w:rPr>
        <w:t xml:space="preserve"> </w:t>
      </w:r>
      <w:r w:rsidRPr="00D7076F">
        <w:rPr>
          <w:rFonts w:asciiTheme="minorHAnsi" w:hAnsiTheme="minorHAnsi" w:cstheme="minorHAnsi"/>
        </w:rPr>
        <w:t>responsable</w:t>
      </w:r>
      <w:r w:rsidRPr="00D7076F">
        <w:rPr>
          <w:rFonts w:asciiTheme="minorHAnsi" w:hAnsiTheme="minorHAnsi" w:cstheme="minorHAnsi"/>
          <w:spacing w:val="-4"/>
        </w:rPr>
        <w:t xml:space="preserve"> </w:t>
      </w:r>
      <w:r w:rsidRPr="00D7076F">
        <w:rPr>
          <w:rFonts w:asciiTheme="minorHAnsi" w:hAnsiTheme="minorHAnsi" w:cstheme="minorHAnsi"/>
        </w:rPr>
        <w:t>de</w:t>
      </w:r>
      <w:r w:rsidRPr="00D7076F">
        <w:rPr>
          <w:rFonts w:asciiTheme="minorHAnsi" w:hAnsiTheme="minorHAnsi" w:cstheme="minorHAnsi"/>
          <w:spacing w:val="-4"/>
        </w:rPr>
        <w:t xml:space="preserve"> </w:t>
      </w:r>
      <w:r w:rsidRPr="00D7076F">
        <w:rPr>
          <w:rFonts w:asciiTheme="minorHAnsi" w:hAnsiTheme="minorHAnsi" w:cstheme="minorHAnsi"/>
        </w:rPr>
        <w:t>l’administration</w:t>
      </w:r>
      <w:r w:rsidRPr="00D7076F">
        <w:rPr>
          <w:rFonts w:asciiTheme="minorHAnsi" w:hAnsiTheme="minorHAnsi" w:cstheme="minorHAnsi"/>
          <w:spacing w:val="-4"/>
        </w:rPr>
        <w:t xml:space="preserve"> </w:t>
      </w:r>
      <w:r w:rsidRPr="00D7076F">
        <w:rPr>
          <w:rFonts w:asciiTheme="minorHAnsi" w:hAnsiTheme="minorHAnsi" w:cstheme="minorHAnsi"/>
        </w:rPr>
        <w:t>des</w:t>
      </w:r>
      <w:r w:rsidRPr="00D7076F">
        <w:rPr>
          <w:rFonts w:asciiTheme="minorHAnsi" w:hAnsiTheme="minorHAnsi" w:cstheme="minorHAnsi"/>
          <w:spacing w:val="-5"/>
        </w:rPr>
        <w:t xml:space="preserve"> </w:t>
      </w:r>
      <w:r w:rsidRPr="00D7076F">
        <w:rPr>
          <w:rFonts w:asciiTheme="minorHAnsi" w:hAnsiTheme="minorHAnsi" w:cstheme="minorHAnsi"/>
        </w:rPr>
        <w:t>applications</w:t>
      </w:r>
      <w:r w:rsidRPr="00D7076F">
        <w:rPr>
          <w:rFonts w:asciiTheme="minorHAnsi" w:hAnsiTheme="minorHAnsi" w:cstheme="minorHAnsi"/>
          <w:spacing w:val="-4"/>
        </w:rPr>
        <w:t xml:space="preserve"> </w:t>
      </w:r>
      <w:r w:rsidRPr="00D7076F">
        <w:rPr>
          <w:rFonts w:asciiTheme="minorHAnsi" w:hAnsiTheme="minorHAnsi" w:cstheme="minorHAnsi"/>
        </w:rPr>
        <w:t>métier</w:t>
      </w:r>
      <w:r w:rsidRPr="00D7076F">
        <w:rPr>
          <w:rFonts w:asciiTheme="minorHAnsi" w:hAnsiTheme="minorHAnsi" w:cstheme="minorHAnsi"/>
          <w:spacing w:val="-4"/>
        </w:rPr>
        <w:t xml:space="preserve"> </w:t>
      </w:r>
      <w:r w:rsidRPr="00D7076F">
        <w:rPr>
          <w:rFonts w:asciiTheme="minorHAnsi" w:hAnsiTheme="minorHAnsi" w:cstheme="minorHAnsi"/>
        </w:rPr>
        <w:t>et</w:t>
      </w:r>
      <w:r w:rsidRPr="00D7076F">
        <w:rPr>
          <w:rFonts w:asciiTheme="minorHAnsi" w:hAnsiTheme="minorHAnsi" w:cstheme="minorHAnsi"/>
          <w:spacing w:val="-4"/>
        </w:rPr>
        <w:t xml:space="preserve"> </w:t>
      </w:r>
      <w:r w:rsidRPr="00D7076F">
        <w:rPr>
          <w:rFonts w:asciiTheme="minorHAnsi" w:hAnsiTheme="minorHAnsi" w:cstheme="minorHAnsi"/>
        </w:rPr>
        <w:t>de</w:t>
      </w:r>
      <w:r w:rsidRPr="00D7076F">
        <w:rPr>
          <w:rFonts w:asciiTheme="minorHAnsi" w:hAnsiTheme="minorHAnsi" w:cstheme="minorHAnsi"/>
          <w:spacing w:val="-4"/>
        </w:rPr>
        <w:t xml:space="preserve"> </w:t>
      </w:r>
      <w:r w:rsidRPr="00D7076F">
        <w:rPr>
          <w:rFonts w:asciiTheme="minorHAnsi" w:hAnsiTheme="minorHAnsi" w:cstheme="minorHAnsi"/>
        </w:rPr>
        <w:t xml:space="preserve">leur contenu (Flysmart with Airbus, eQRH, </w:t>
      </w:r>
      <w:r w:rsidR="00A1733F" w:rsidRPr="00D7076F">
        <w:rPr>
          <w:rFonts w:asciiTheme="minorHAnsi" w:hAnsiTheme="minorHAnsi" w:cstheme="minorHAnsi"/>
        </w:rPr>
        <w:t>Lido mPilot</w:t>
      </w:r>
      <w:r w:rsidRPr="00D7076F">
        <w:rPr>
          <w:rFonts w:asciiTheme="minorHAnsi" w:hAnsiTheme="minorHAnsi" w:cstheme="minorHAnsi"/>
        </w:rPr>
        <w:t>, Goodreader, eWAS)</w:t>
      </w:r>
      <w:r w:rsidR="00BC6ADB">
        <w:rPr>
          <w:rFonts w:asciiTheme="minorHAnsi" w:hAnsiTheme="minorHAnsi" w:cstheme="minorHAnsi"/>
        </w:rPr>
        <w:t>.</w:t>
      </w:r>
    </w:p>
    <w:p w14:paraId="29D064D3" w14:textId="4B5CC36F" w:rsidR="00BC6ADB" w:rsidRPr="00D7076F" w:rsidRDefault="00BC6ADB" w:rsidP="00D7076F">
      <w:pPr>
        <w:pStyle w:val="Corpsdetexte"/>
        <w:spacing w:before="83" w:line="249" w:lineRule="auto"/>
        <w:ind w:left="284" w:right="14"/>
        <w:jc w:val="both"/>
        <w:rPr>
          <w:rFonts w:asciiTheme="minorHAnsi" w:hAnsiTheme="minorHAnsi" w:cstheme="minorHAnsi"/>
        </w:rPr>
      </w:pPr>
      <w:r>
        <w:rPr>
          <w:rFonts w:asciiTheme="minorHAnsi" w:hAnsiTheme="minorHAnsi" w:cstheme="minorHAnsi"/>
        </w:rPr>
        <w:t xml:space="preserve">Les PNT sont responsable </w:t>
      </w:r>
      <w:r w:rsidR="0015623E">
        <w:rPr>
          <w:rFonts w:asciiTheme="minorHAnsi" w:hAnsiTheme="minorHAnsi" w:cstheme="minorHAnsi"/>
        </w:rPr>
        <w:t>d’effectuer les</w:t>
      </w:r>
      <w:r>
        <w:rPr>
          <w:rFonts w:asciiTheme="minorHAnsi" w:hAnsiTheme="minorHAnsi" w:cstheme="minorHAnsi"/>
        </w:rPr>
        <w:t xml:space="preserve"> mises à jour du contenu de leur ipad.</w:t>
      </w:r>
      <w:r>
        <w:rPr>
          <w:rFonts w:asciiTheme="minorHAnsi" w:hAnsiTheme="minorHAnsi" w:cstheme="minorHAnsi"/>
        </w:rPr>
        <w:br/>
        <w:t xml:space="preserve">Mensuellement, un </w:t>
      </w:r>
      <w:r w:rsidR="0015623E">
        <w:rPr>
          <w:rFonts w:asciiTheme="minorHAnsi" w:hAnsiTheme="minorHAnsi" w:cstheme="minorHAnsi"/>
        </w:rPr>
        <w:t>extrait</w:t>
      </w:r>
      <w:r>
        <w:rPr>
          <w:rFonts w:asciiTheme="minorHAnsi" w:hAnsiTheme="minorHAnsi" w:cstheme="minorHAnsi"/>
        </w:rPr>
        <w:t xml:space="preserve"> des statuts des mises à jour FLYSMART est envoyé au chef pilote et au DOA. Les actions managériales qui en découlent sont à la main de ces derniers.</w:t>
      </w:r>
    </w:p>
    <w:p w14:paraId="59EC6423" w14:textId="45DF85DA" w:rsidR="00A1733F" w:rsidRPr="00D7076F" w:rsidRDefault="00A1733F" w:rsidP="00D7076F">
      <w:pPr>
        <w:pStyle w:val="Corpsdetexte"/>
        <w:spacing w:before="130" w:line="249" w:lineRule="auto"/>
        <w:ind w:left="284" w:right="14"/>
        <w:jc w:val="both"/>
        <w:rPr>
          <w:rFonts w:asciiTheme="minorHAnsi" w:hAnsiTheme="minorHAnsi" w:cstheme="minorHAnsi"/>
        </w:rPr>
      </w:pPr>
      <w:r w:rsidRPr="00D7076F">
        <w:rPr>
          <w:rFonts w:asciiTheme="minorHAnsi" w:hAnsiTheme="minorHAnsi" w:cstheme="minorHAnsi"/>
        </w:rPr>
        <w:t>Les</w:t>
      </w:r>
      <w:r w:rsidRPr="00D7076F">
        <w:rPr>
          <w:rFonts w:asciiTheme="minorHAnsi" w:hAnsiTheme="minorHAnsi" w:cstheme="minorHAnsi"/>
          <w:spacing w:val="-4"/>
        </w:rPr>
        <w:t xml:space="preserve"> </w:t>
      </w:r>
      <w:r w:rsidRPr="00D7076F">
        <w:rPr>
          <w:rFonts w:asciiTheme="minorHAnsi" w:hAnsiTheme="minorHAnsi" w:cstheme="minorHAnsi"/>
        </w:rPr>
        <w:t>applications</w:t>
      </w:r>
      <w:r w:rsidRPr="00D7076F">
        <w:rPr>
          <w:rFonts w:asciiTheme="minorHAnsi" w:hAnsiTheme="minorHAnsi" w:cstheme="minorHAnsi"/>
          <w:spacing w:val="-3"/>
        </w:rPr>
        <w:t xml:space="preserve"> </w:t>
      </w:r>
      <w:r w:rsidRPr="00D7076F">
        <w:rPr>
          <w:rFonts w:asciiTheme="minorHAnsi" w:hAnsiTheme="minorHAnsi" w:cstheme="minorHAnsi"/>
        </w:rPr>
        <w:t>et</w:t>
      </w:r>
      <w:r w:rsidRPr="00D7076F">
        <w:rPr>
          <w:rFonts w:asciiTheme="minorHAnsi" w:hAnsiTheme="minorHAnsi" w:cstheme="minorHAnsi"/>
          <w:spacing w:val="-3"/>
        </w:rPr>
        <w:t xml:space="preserve"> </w:t>
      </w:r>
      <w:r w:rsidRPr="00D7076F">
        <w:rPr>
          <w:rFonts w:asciiTheme="minorHAnsi" w:hAnsiTheme="minorHAnsi" w:cstheme="minorHAnsi"/>
        </w:rPr>
        <w:t>leur</w:t>
      </w:r>
      <w:r w:rsidRPr="00D7076F">
        <w:rPr>
          <w:rFonts w:asciiTheme="minorHAnsi" w:hAnsiTheme="minorHAnsi" w:cstheme="minorHAnsi"/>
          <w:spacing w:val="-3"/>
        </w:rPr>
        <w:t xml:space="preserve"> </w:t>
      </w:r>
      <w:r w:rsidRPr="00D7076F">
        <w:rPr>
          <w:rFonts w:asciiTheme="minorHAnsi" w:hAnsiTheme="minorHAnsi" w:cstheme="minorHAnsi"/>
        </w:rPr>
        <w:t>mise</w:t>
      </w:r>
      <w:r w:rsidRPr="00D7076F">
        <w:rPr>
          <w:rFonts w:asciiTheme="minorHAnsi" w:hAnsiTheme="minorHAnsi" w:cstheme="minorHAnsi"/>
          <w:spacing w:val="-3"/>
        </w:rPr>
        <w:t xml:space="preserve"> </w:t>
      </w:r>
      <w:r w:rsidRPr="00D7076F">
        <w:rPr>
          <w:rFonts w:asciiTheme="minorHAnsi" w:hAnsiTheme="minorHAnsi" w:cstheme="minorHAnsi"/>
        </w:rPr>
        <w:t>à</w:t>
      </w:r>
      <w:r w:rsidRPr="00D7076F">
        <w:rPr>
          <w:rFonts w:asciiTheme="minorHAnsi" w:hAnsiTheme="minorHAnsi" w:cstheme="minorHAnsi"/>
          <w:spacing w:val="-5"/>
        </w:rPr>
        <w:t xml:space="preserve"> </w:t>
      </w:r>
      <w:r w:rsidRPr="00D7076F">
        <w:rPr>
          <w:rFonts w:asciiTheme="minorHAnsi" w:hAnsiTheme="minorHAnsi" w:cstheme="minorHAnsi"/>
        </w:rPr>
        <w:t>jour</w:t>
      </w:r>
      <w:r w:rsidRPr="00D7076F">
        <w:rPr>
          <w:rFonts w:asciiTheme="minorHAnsi" w:hAnsiTheme="minorHAnsi" w:cstheme="minorHAnsi"/>
          <w:spacing w:val="-4"/>
        </w:rPr>
        <w:t xml:space="preserve"> </w:t>
      </w:r>
      <w:r w:rsidRPr="00D7076F">
        <w:rPr>
          <w:rFonts w:asciiTheme="minorHAnsi" w:hAnsiTheme="minorHAnsi" w:cstheme="minorHAnsi"/>
        </w:rPr>
        <w:t>sont</w:t>
      </w:r>
      <w:r w:rsidRPr="00D7076F">
        <w:rPr>
          <w:rFonts w:asciiTheme="minorHAnsi" w:hAnsiTheme="minorHAnsi" w:cstheme="minorHAnsi"/>
          <w:spacing w:val="-3"/>
        </w:rPr>
        <w:t xml:space="preserve"> </w:t>
      </w:r>
      <w:r w:rsidRPr="00D7076F">
        <w:rPr>
          <w:rFonts w:asciiTheme="minorHAnsi" w:hAnsiTheme="minorHAnsi" w:cstheme="minorHAnsi"/>
        </w:rPr>
        <w:t>mises</w:t>
      </w:r>
      <w:r w:rsidRPr="00D7076F">
        <w:rPr>
          <w:rFonts w:asciiTheme="minorHAnsi" w:hAnsiTheme="minorHAnsi" w:cstheme="minorHAnsi"/>
          <w:spacing w:val="-4"/>
        </w:rPr>
        <w:t xml:space="preserve"> </w:t>
      </w:r>
      <w:r w:rsidRPr="00D7076F">
        <w:rPr>
          <w:rFonts w:asciiTheme="minorHAnsi" w:hAnsiTheme="minorHAnsi" w:cstheme="minorHAnsi"/>
        </w:rPr>
        <w:t>à</w:t>
      </w:r>
      <w:r w:rsidRPr="00D7076F">
        <w:rPr>
          <w:rFonts w:asciiTheme="minorHAnsi" w:hAnsiTheme="minorHAnsi" w:cstheme="minorHAnsi"/>
          <w:spacing w:val="-3"/>
        </w:rPr>
        <w:t xml:space="preserve"> </w:t>
      </w:r>
      <w:r w:rsidRPr="00D7076F">
        <w:rPr>
          <w:rFonts w:asciiTheme="minorHAnsi" w:hAnsiTheme="minorHAnsi" w:cstheme="minorHAnsi"/>
        </w:rPr>
        <w:t>disposition</w:t>
      </w:r>
      <w:r w:rsidRPr="00D7076F">
        <w:rPr>
          <w:rFonts w:asciiTheme="minorHAnsi" w:hAnsiTheme="minorHAnsi" w:cstheme="minorHAnsi"/>
          <w:spacing w:val="-3"/>
        </w:rPr>
        <w:t xml:space="preserve"> </w:t>
      </w:r>
      <w:r w:rsidRPr="00D7076F">
        <w:rPr>
          <w:rFonts w:asciiTheme="minorHAnsi" w:hAnsiTheme="minorHAnsi" w:cstheme="minorHAnsi"/>
        </w:rPr>
        <w:t>dans</w:t>
      </w:r>
      <w:r w:rsidRPr="00D7076F">
        <w:rPr>
          <w:rFonts w:asciiTheme="minorHAnsi" w:hAnsiTheme="minorHAnsi" w:cstheme="minorHAnsi"/>
          <w:spacing w:val="-4"/>
        </w:rPr>
        <w:t xml:space="preserve"> </w:t>
      </w:r>
      <w:r w:rsidRPr="00D7076F">
        <w:rPr>
          <w:rFonts w:asciiTheme="minorHAnsi" w:hAnsiTheme="minorHAnsi" w:cstheme="minorHAnsi"/>
        </w:rPr>
        <w:t>un</w:t>
      </w:r>
      <w:r w:rsidRPr="00D7076F">
        <w:rPr>
          <w:rFonts w:asciiTheme="minorHAnsi" w:hAnsiTheme="minorHAnsi" w:cstheme="minorHAnsi"/>
          <w:spacing w:val="-4"/>
        </w:rPr>
        <w:t xml:space="preserve"> </w:t>
      </w:r>
      <w:r w:rsidRPr="00D7076F">
        <w:rPr>
          <w:rFonts w:asciiTheme="minorHAnsi" w:hAnsiTheme="minorHAnsi" w:cstheme="minorHAnsi"/>
        </w:rPr>
        <w:t xml:space="preserve">catalogue </w:t>
      </w:r>
      <w:r w:rsidRPr="00D7076F">
        <w:rPr>
          <w:rFonts w:asciiTheme="minorHAnsi" w:hAnsiTheme="minorHAnsi" w:cstheme="minorHAnsi"/>
          <w:spacing w:val="-2"/>
        </w:rPr>
        <w:t>CORSAIR.</w:t>
      </w:r>
    </w:p>
    <w:p w14:paraId="4D315B3E" w14:textId="105F8EDC" w:rsidR="006A669A" w:rsidRPr="00D7076F" w:rsidRDefault="00A1733F" w:rsidP="00507536">
      <w:pPr>
        <w:pStyle w:val="Corpsdetexte"/>
        <w:spacing w:before="82" w:line="249" w:lineRule="auto"/>
        <w:ind w:left="284" w:right="14"/>
        <w:jc w:val="both"/>
        <w:rPr>
          <w:rFonts w:asciiTheme="minorHAnsi" w:hAnsiTheme="minorHAnsi" w:cstheme="minorHAnsi"/>
        </w:rPr>
      </w:pPr>
      <w:r w:rsidRPr="00D7076F">
        <w:rPr>
          <w:rFonts w:asciiTheme="minorHAnsi" w:hAnsiTheme="minorHAnsi" w:cstheme="minorHAnsi"/>
        </w:rPr>
        <w:t>En</w:t>
      </w:r>
      <w:r w:rsidRPr="00D7076F">
        <w:rPr>
          <w:rFonts w:asciiTheme="minorHAnsi" w:hAnsiTheme="minorHAnsi" w:cstheme="minorHAnsi"/>
          <w:spacing w:val="-3"/>
        </w:rPr>
        <w:t xml:space="preserve"> </w:t>
      </w:r>
      <w:r w:rsidRPr="00D7076F">
        <w:rPr>
          <w:rFonts w:asciiTheme="minorHAnsi" w:hAnsiTheme="minorHAnsi" w:cstheme="minorHAnsi"/>
        </w:rPr>
        <w:t>cas</w:t>
      </w:r>
      <w:r w:rsidRPr="00D7076F">
        <w:rPr>
          <w:rFonts w:asciiTheme="minorHAnsi" w:hAnsiTheme="minorHAnsi" w:cstheme="minorHAnsi"/>
          <w:spacing w:val="-4"/>
        </w:rPr>
        <w:t xml:space="preserve"> </w:t>
      </w:r>
      <w:r w:rsidRPr="00D7076F">
        <w:rPr>
          <w:rFonts w:asciiTheme="minorHAnsi" w:hAnsiTheme="minorHAnsi" w:cstheme="minorHAnsi"/>
        </w:rPr>
        <w:t>de</w:t>
      </w:r>
      <w:r w:rsidRPr="00D7076F">
        <w:rPr>
          <w:rFonts w:asciiTheme="minorHAnsi" w:hAnsiTheme="minorHAnsi" w:cstheme="minorHAnsi"/>
          <w:spacing w:val="-3"/>
        </w:rPr>
        <w:t xml:space="preserve"> </w:t>
      </w:r>
      <w:r w:rsidRPr="00D7076F">
        <w:rPr>
          <w:rFonts w:asciiTheme="minorHAnsi" w:hAnsiTheme="minorHAnsi" w:cstheme="minorHAnsi"/>
        </w:rPr>
        <w:t>problème</w:t>
      </w:r>
      <w:r w:rsidRPr="00D7076F">
        <w:rPr>
          <w:rFonts w:asciiTheme="minorHAnsi" w:hAnsiTheme="minorHAnsi" w:cstheme="minorHAnsi"/>
          <w:spacing w:val="-3"/>
        </w:rPr>
        <w:t xml:space="preserve"> </w:t>
      </w:r>
      <w:r w:rsidRPr="00D7076F">
        <w:rPr>
          <w:rFonts w:asciiTheme="minorHAnsi" w:hAnsiTheme="minorHAnsi" w:cstheme="minorHAnsi"/>
        </w:rPr>
        <w:t>avec</w:t>
      </w:r>
      <w:r w:rsidRPr="00D7076F">
        <w:rPr>
          <w:rFonts w:asciiTheme="minorHAnsi" w:hAnsiTheme="minorHAnsi" w:cstheme="minorHAnsi"/>
          <w:spacing w:val="-3"/>
        </w:rPr>
        <w:t xml:space="preserve"> </w:t>
      </w:r>
      <w:r w:rsidRPr="00D7076F">
        <w:rPr>
          <w:rFonts w:asciiTheme="minorHAnsi" w:hAnsiTheme="minorHAnsi" w:cstheme="minorHAnsi"/>
        </w:rPr>
        <w:t>un</w:t>
      </w:r>
      <w:r w:rsidRPr="00D7076F">
        <w:rPr>
          <w:rFonts w:asciiTheme="minorHAnsi" w:hAnsiTheme="minorHAnsi" w:cstheme="minorHAnsi"/>
          <w:spacing w:val="-3"/>
        </w:rPr>
        <w:t xml:space="preserve"> </w:t>
      </w:r>
      <w:r w:rsidRPr="00D7076F">
        <w:rPr>
          <w:rFonts w:asciiTheme="minorHAnsi" w:hAnsiTheme="minorHAnsi" w:cstheme="minorHAnsi"/>
        </w:rPr>
        <w:t>iPad,</w:t>
      </w:r>
      <w:r w:rsidRPr="00D7076F">
        <w:rPr>
          <w:rFonts w:asciiTheme="minorHAnsi" w:hAnsiTheme="minorHAnsi" w:cstheme="minorHAnsi"/>
          <w:spacing w:val="-3"/>
        </w:rPr>
        <w:t xml:space="preserve"> </w:t>
      </w:r>
      <w:r w:rsidRPr="00D7076F">
        <w:rPr>
          <w:rFonts w:asciiTheme="minorHAnsi" w:hAnsiTheme="minorHAnsi" w:cstheme="minorHAnsi"/>
        </w:rPr>
        <w:t>l’exploitation</w:t>
      </w:r>
      <w:r w:rsidRPr="00D7076F">
        <w:rPr>
          <w:rFonts w:asciiTheme="minorHAnsi" w:hAnsiTheme="minorHAnsi" w:cstheme="minorHAnsi"/>
          <w:spacing w:val="-4"/>
        </w:rPr>
        <w:t xml:space="preserve"> </w:t>
      </w:r>
      <w:r w:rsidRPr="00D7076F">
        <w:rPr>
          <w:rFonts w:asciiTheme="minorHAnsi" w:hAnsiTheme="minorHAnsi" w:cstheme="minorHAnsi"/>
        </w:rPr>
        <w:t>IT</w:t>
      </w:r>
      <w:r w:rsidRPr="00D7076F">
        <w:rPr>
          <w:rFonts w:asciiTheme="minorHAnsi" w:hAnsiTheme="minorHAnsi" w:cstheme="minorHAnsi"/>
          <w:spacing w:val="-7"/>
        </w:rPr>
        <w:t xml:space="preserve"> </w:t>
      </w:r>
      <w:r w:rsidRPr="00D7076F">
        <w:rPr>
          <w:rFonts w:asciiTheme="minorHAnsi" w:hAnsiTheme="minorHAnsi" w:cstheme="minorHAnsi"/>
        </w:rPr>
        <w:t>peut</w:t>
      </w:r>
      <w:r w:rsidRPr="00D7076F">
        <w:rPr>
          <w:rFonts w:asciiTheme="minorHAnsi" w:hAnsiTheme="minorHAnsi" w:cstheme="minorHAnsi"/>
          <w:spacing w:val="-4"/>
        </w:rPr>
        <w:t xml:space="preserve"> </w:t>
      </w:r>
      <w:r w:rsidRPr="00D7076F">
        <w:rPr>
          <w:rFonts w:asciiTheme="minorHAnsi" w:hAnsiTheme="minorHAnsi" w:cstheme="minorHAnsi"/>
        </w:rPr>
        <w:t>prendre</w:t>
      </w:r>
      <w:r w:rsidRPr="00D7076F">
        <w:rPr>
          <w:rFonts w:asciiTheme="minorHAnsi" w:hAnsiTheme="minorHAnsi" w:cstheme="minorHAnsi"/>
          <w:spacing w:val="-2"/>
        </w:rPr>
        <w:t xml:space="preserve"> </w:t>
      </w:r>
      <w:r w:rsidRPr="00D7076F">
        <w:rPr>
          <w:rFonts w:asciiTheme="minorHAnsi" w:hAnsiTheme="minorHAnsi" w:cstheme="minorHAnsi"/>
        </w:rPr>
        <w:t>le</w:t>
      </w:r>
      <w:r w:rsidRPr="00D7076F">
        <w:rPr>
          <w:rFonts w:asciiTheme="minorHAnsi" w:hAnsiTheme="minorHAnsi" w:cstheme="minorHAnsi"/>
          <w:spacing w:val="-3"/>
        </w:rPr>
        <w:t xml:space="preserve"> </w:t>
      </w:r>
      <w:r w:rsidRPr="00D7076F">
        <w:rPr>
          <w:rFonts w:asciiTheme="minorHAnsi" w:hAnsiTheme="minorHAnsi" w:cstheme="minorHAnsi"/>
        </w:rPr>
        <w:t>contrôle</w:t>
      </w:r>
      <w:r w:rsidRPr="00D7076F">
        <w:rPr>
          <w:rFonts w:asciiTheme="minorHAnsi" w:hAnsiTheme="minorHAnsi" w:cstheme="minorHAnsi"/>
          <w:spacing w:val="-3"/>
        </w:rPr>
        <w:t xml:space="preserve"> </w:t>
      </w:r>
      <w:r w:rsidRPr="00D7076F">
        <w:rPr>
          <w:rFonts w:asciiTheme="minorHAnsi" w:hAnsiTheme="minorHAnsi" w:cstheme="minorHAnsi"/>
        </w:rPr>
        <w:t>à distance d’un iPad et effacer son contenu ou modifier son paramétrage.</w:t>
      </w:r>
    </w:p>
    <w:p w14:paraId="79864536" w14:textId="75A0E68F" w:rsidR="006A669A" w:rsidRPr="00D7076F" w:rsidRDefault="006A669A" w:rsidP="00D7076F">
      <w:pPr>
        <w:pStyle w:val="Corpsdetexte"/>
        <w:spacing w:before="6"/>
        <w:ind w:left="284" w:right="14"/>
        <w:jc w:val="both"/>
        <w:rPr>
          <w:rFonts w:asciiTheme="minorHAnsi" w:hAnsiTheme="minorHAnsi" w:cstheme="minorHAnsi"/>
          <w:sz w:val="18"/>
        </w:rPr>
      </w:pPr>
    </w:p>
    <w:p w14:paraId="2F1A21A1" w14:textId="683F5460" w:rsidR="006A669A" w:rsidRPr="00284B2F" w:rsidRDefault="006A669A" w:rsidP="006F6016">
      <w:pPr>
        <w:pStyle w:val="Titre2"/>
      </w:pPr>
      <w:bookmarkStart w:id="92" w:name="_Toc164764652"/>
      <w:bookmarkStart w:id="93" w:name="_Toc164785629"/>
      <w:bookmarkStart w:id="94" w:name="_Toc164785771"/>
      <w:bookmarkStart w:id="95" w:name="_Toc168580255"/>
      <w:r w:rsidRPr="00284B2F">
        <w:t>ADMINISTRATION HARDWARE</w:t>
      </w:r>
      <w:bookmarkEnd w:id="92"/>
      <w:bookmarkEnd w:id="93"/>
      <w:bookmarkEnd w:id="94"/>
      <w:bookmarkEnd w:id="95"/>
    </w:p>
    <w:p w14:paraId="1888DE74" w14:textId="73B8EB67" w:rsidR="006A669A" w:rsidRPr="00D7076F" w:rsidRDefault="006A669A" w:rsidP="00D7076F">
      <w:pPr>
        <w:pStyle w:val="Corpsdetexte"/>
        <w:spacing w:before="95" w:line="249" w:lineRule="auto"/>
        <w:ind w:left="284" w:right="14"/>
        <w:jc w:val="both"/>
        <w:rPr>
          <w:rFonts w:asciiTheme="minorHAnsi" w:hAnsiTheme="minorHAnsi" w:cstheme="minorHAnsi"/>
        </w:rPr>
      </w:pPr>
      <w:r w:rsidRPr="00D7076F">
        <w:rPr>
          <w:rFonts w:asciiTheme="minorHAnsi" w:hAnsiTheme="minorHAnsi" w:cstheme="minorHAnsi"/>
        </w:rPr>
        <w:t>Chaque iPad est enrôlé dans le système MDM</w:t>
      </w:r>
      <w:r w:rsidRPr="00D7076F">
        <w:rPr>
          <w:rFonts w:asciiTheme="minorHAnsi" w:hAnsiTheme="minorHAnsi" w:cstheme="minorHAnsi"/>
          <w:spacing w:val="-8"/>
        </w:rPr>
        <w:t xml:space="preserve"> </w:t>
      </w:r>
      <w:r w:rsidRPr="00D7076F">
        <w:rPr>
          <w:rFonts w:asciiTheme="minorHAnsi" w:hAnsiTheme="minorHAnsi" w:cstheme="minorHAnsi"/>
        </w:rPr>
        <w:t xml:space="preserve">Airwatch. Ce système permet de </w:t>
      </w:r>
      <w:r w:rsidRPr="00D7076F">
        <w:rPr>
          <w:rFonts w:asciiTheme="minorHAnsi" w:hAnsiTheme="minorHAnsi" w:cstheme="minorHAnsi"/>
          <w:spacing w:val="-2"/>
        </w:rPr>
        <w:t>superviser</w:t>
      </w:r>
      <w:r w:rsidRPr="00D7076F">
        <w:rPr>
          <w:rFonts w:asciiTheme="minorHAnsi" w:hAnsiTheme="minorHAnsi" w:cstheme="minorHAnsi"/>
          <w:spacing w:val="-7"/>
        </w:rPr>
        <w:t xml:space="preserve"> </w:t>
      </w:r>
      <w:r w:rsidRPr="00D7076F">
        <w:rPr>
          <w:rFonts w:asciiTheme="minorHAnsi" w:hAnsiTheme="minorHAnsi" w:cstheme="minorHAnsi"/>
          <w:spacing w:val="-2"/>
        </w:rPr>
        <w:t>la</w:t>
      </w:r>
      <w:r w:rsidRPr="00D7076F">
        <w:rPr>
          <w:rFonts w:asciiTheme="minorHAnsi" w:hAnsiTheme="minorHAnsi" w:cstheme="minorHAnsi"/>
          <w:spacing w:val="-3"/>
        </w:rPr>
        <w:t xml:space="preserve"> </w:t>
      </w:r>
      <w:r w:rsidRPr="00D7076F">
        <w:rPr>
          <w:rFonts w:asciiTheme="minorHAnsi" w:hAnsiTheme="minorHAnsi" w:cstheme="minorHAnsi"/>
          <w:spacing w:val="-2"/>
        </w:rPr>
        <w:t>flotte</w:t>
      </w:r>
      <w:r w:rsidRPr="00D7076F">
        <w:rPr>
          <w:rFonts w:asciiTheme="minorHAnsi" w:hAnsiTheme="minorHAnsi" w:cstheme="minorHAnsi"/>
          <w:spacing w:val="-5"/>
        </w:rPr>
        <w:t xml:space="preserve"> </w:t>
      </w:r>
      <w:r w:rsidRPr="00D7076F">
        <w:rPr>
          <w:rFonts w:asciiTheme="minorHAnsi" w:hAnsiTheme="minorHAnsi" w:cstheme="minorHAnsi"/>
          <w:spacing w:val="-2"/>
        </w:rPr>
        <w:t>iPad</w:t>
      </w:r>
      <w:r w:rsidRPr="00D7076F">
        <w:rPr>
          <w:rFonts w:asciiTheme="minorHAnsi" w:hAnsiTheme="minorHAnsi" w:cstheme="minorHAnsi"/>
          <w:spacing w:val="-5"/>
        </w:rPr>
        <w:t xml:space="preserve"> </w:t>
      </w:r>
      <w:r w:rsidRPr="00D7076F">
        <w:rPr>
          <w:rFonts w:asciiTheme="minorHAnsi" w:hAnsiTheme="minorHAnsi" w:cstheme="minorHAnsi"/>
          <w:spacing w:val="-2"/>
        </w:rPr>
        <w:t>PNT</w:t>
      </w:r>
      <w:r w:rsidRPr="00D7076F">
        <w:rPr>
          <w:rFonts w:asciiTheme="minorHAnsi" w:hAnsiTheme="minorHAnsi" w:cstheme="minorHAnsi"/>
          <w:spacing w:val="-10"/>
        </w:rPr>
        <w:t xml:space="preserve"> </w:t>
      </w:r>
      <w:r w:rsidRPr="00D7076F">
        <w:rPr>
          <w:rFonts w:asciiTheme="minorHAnsi" w:hAnsiTheme="minorHAnsi" w:cstheme="minorHAnsi"/>
          <w:spacing w:val="-2"/>
        </w:rPr>
        <w:t>et</w:t>
      </w:r>
      <w:r w:rsidRPr="00D7076F">
        <w:rPr>
          <w:rFonts w:asciiTheme="minorHAnsi" w:hAnsiTheme="minorHAnsi" w:cstheme="minorHAnsi"/>
          <w:spacing w:val="-4"/>
        </w:rPr>
        <w:t xml:space="preserve"> </w:t>
      </w:r>
      <w:r w:rsidRPr="00D7076F">
        <w:rPr>
          <w:rFonts w:asciiTheme="minorHAnsi" w:hAnsiTheme="minorHAnsi" w:cstheme="minorHAnsi"/>
          <w:spacing w:val="-2"/>
        </w:rPr>
        <w:t>de</w:t>
      </w:r>
      <w:r w:rsidRPr="00D7076F">
        <w:rPr>
          <w:rFonts w:asciiTheme="minorHAnsi" w:hAnsiTheme="minorHAnsi" w:cstheme="minorHAnsi"/>
          <w:spacing w:val="-3"/>
        </w:rPr>
        <w:t xml:space="preserve"> </w:t>
      </w:r>
      <w:r w:rsidRPr="00D7076F">
        <w:rPr>
          <w:rFonts w:asciiTheme="minorHAnsi" w:hAnsiTheme="minorHAnsi" w:cstheme="minorHAnsi"/>
          <w:spacing w:val="-2"/>
        </w:rPr>
        <w:t>contrôler</w:t>
      </w:r>
      <w:r w:rsidRPr="00D7076F">
        <w:rPr>
          <w:rFonts w:asciiTheme="minorHAnsi" w:hAnsiTheme="minorHAnsi" w:cstheme="minorHAnsi"/>
          <w:spacing w:val="-5"/>
        </w:rPr>
        <w:t xml:space="preserve"> </w:t>
      </w:r>
      <w:r w:rsidRPr="00D7076F">
        <w:rPr>
          <w:rFonts w:asciiTheme="minorHAnsi" w:hAnsiTheme="minorHAnsi" w:cstheme="minorHAnsi"/>
          <w:spacing w:val="-2"/>
        </w:rPr>
        <w:t>la</w:t>
      </w:r>
      <w:r w:rsidRPr="00D7076F">
        <w:rPr>
          <w:rFonts w:asciiTheme="minorHAnsi" w:hAnsiTheme="minorHAnsi" w:cstheme="minorHAnsi"/>
          <w:spacing w:val="-4"/>
        </w:rPr>
        <w:t xml:space="preserve"> </w:t>
      </w:r>
      <w:r w:rsidRPr="00D7076F">
        <w:rPr>
          <w:rFonts w:asciiTheme="minorHAnsi" w:hAnsiTheme="minorHAnsi" w:cstheme="minorHAnsi"/>
          <w:spacing w:val="-2"/>
        </w:rPr>
        <w:t>bonne</w:t>
      </w:r>
      <w:r w:rsidRPr="00D7076F">
        <w:rPr>
          <w:rFonts w:asciiTheme="minorHAnsi" w:hAnsiTheme="minorHAnsi" w:cstheme="minorHAnsi"/>
          <w:spacing w:val="-6"/>
        </w:rPr>
        <w:t xml:space="preserve"> </w:t>
      </w:r>
      <w:r w:rsidRPr="00D7076F">
        <w:rPr>
          <w:rFonts w:asciiTheme="minorHAnsi" w:hAnsiTheme="minorHAnsi" w:cstheme="minorHAnsi"/>
          <w:spacing w:val="-2"/>
        </w:rPr>
        <w:t>mise</w:t>
      </w:r>
      <w:r w:rsidRPr="00D7076F">
        <w:rPr>
          <w:rFonts w:asciiTheme="minorHAnsi" w:hAnsiTheme="minorHAnsi" w:cstheme="minorHAnsi"/>
          <w:spacing w:val="-4"/>
        </w:rPr>
        <w:t xml:space="preserve"> </w:t>
      </w:r>
      <w:r w:rsidRPr="00D7076F">
        <w:rPr>
          <w:rFonts w:asciiTheme="minorHAnsi" w:hAnsiTheme="minorHAnsi" w:cstheme="minorHAnsi"/>
          <w:spacing w:val="-2"/>
        </w:rPr>
        <w:t>à</w:t>
      </w:r>
      <w:r w:rsidRPr="00D7076F">
        <w:rPr>
          <w:rFonts w:asciiTheme="minorHAnsi" w:hAnsiTheme="minorHAnsi" w:cstheme="minorHAnsi"/>
          <w:spacing w:val="-6"/>
        </w:rPr>
        <w:t xml:space="preserve"> </w:t>
      </w:r>
      <w:r w:rsidRPr="00D7076F">
        <w:rPr>
          <w:rFonts w:asciiTheme="minorHAnsi" w:hAnsiTheme="minorHAnsi" w:cstheme="minorHAnsi"/>
          <w:spacing w:val="-2"/>
        </w:rPr>
        <w:t>jour</w:t>
      </w:r>
      <w:r w:rsidRPr="00D7076F">
        <w:rPr>
          <w:rFonts w:asciiTheme="minorHAnsi" w:hAnsiTheme="minorHAnsi" w:cstheme="minorHAnsi"/>
          <w:spacing w:val="-6"/>
        </w:rPr>
        <w:t xml:space="preserve"> </w:t>
      </w:r>
      <w:r w:rsidRPr="00D7076F">
        <w:rPr>
          <w:rFonts w:asciiTheme="minorHAnsi" w:hAnsiTheme="minorHAnsi" w:cstheme="minorHAnsi"/>
          <w:spacing w:val="-2"/>
        </w:rPr>
        <w:t>des</w:t>
      </w:r>
      <w:r w:rsidRPr="00D7076F">
        <w:rPr>
          <w:rFonts w:asciiTheme="minorHAnsi" w:hAnsiTheme="minorHAnsi" w:cstheme="minorHAnsi"/>
          <w:spacing w:val="-5"/>
        </w:rPr>
        <w:t xml:space="preserve"> </w:t>
      </w:r>
      <w:r w:rsidRPr="00D7076F">
        <w:rPr>
          <w:rFonts w:asciiTheme="minorHAnsi" w:hAnsiTheme="minorHAnsi" w:cstheme="minorHAnsi"/>
          <w:spacing w:val="-2"/>
        </w:rPr>
        <w:t>applications.</w:t>
      </w:r>
    </w:p>
    <w:p w14:paraId="55CACE1F" w14:textId="77777777" w:rsidR="006A669A" w:rsidRPr="00D7076F" w:rsidRDefault="006A669A" w:rsidP="00D7076F">
      <w:pPr>
        <w:pStyle w:val="Corpsdetexte"/>
        <w:spacing w:before="80" w:line="249" w:lineRule="auto"/>
        <w:ind w:left="284" w:right="14"/>
        <w:jc w:val="both"/>
        <w:rPr>
          <w:rFonts w:asciiTheme="minorHAnsi" w:hAnsiTheme="minorHAnsi" w:cstheme="minorHAnsi"/>
        </w:rPr>
      </w:pPr>
      <w:r w:rsidRPr="00D7076F">
        <w:rPr>
          <w:rFonts w:asciiTheme="minorHAnsi" w:hAnsiTheme="minorHAnsi" w:cstheme="minorHAnsi"/>
        </w:rPr>
        <w:t>Le</w:t>
      </w:r>
      <w:r w:rsidRPr="00D7076F">
        <w:rPr>
          <w:rFonts w:asciiTheme="minorHAnsi" w:hAnsiTheme="minorHAnsi" w:cstheme="minorHAnsi"/>
          <w:spacing w:val="-11"/>
        </w:rPr>
        <w:t xml:space="preserve"> </w:t>
      </w:r>
      <w:r w:rsidRPr="00D7076F">
        <w:rPr>
          <w:rFonts w:asciiTheme="minorHAnsi" w:hAnsiTheme="minorHAnsi" w:cstheme="minorHAnsi"/>
        </w:rPr>
        <w:t>BEOPS</w:t>
      </w:r>
      <w:r w:rsidRPr="00D7076F">
        <w:rPr>
          <w:rFonts w:asciiTheme="minorHAnsi" w:hAnsiTheme="minorHAnsi" w:cstheme="minorHAnsi"/>
          <w:spacing w:val="-11"/>
        </w:rPr>
        <w:t xml:space="preserve"> </w:t>
      </w:r>
      <w:r w:rsidRPr="00D7076F">
        <w:rPr>
          <w:rFonts w:asciiTheme="minorHAnsi" w:hAnsiTheme="minorHAnsi" w:cstheme="minorHAnsi"/>
        </w:rPr>
        <w:t>est</w:t>
      </w:r>
      <w:r w:rsidRPr="00D7076F">
        <w:rPr>
          <w:rFonts w:asciiTheme="minorHAnsi" w:hAnsiTheme="minorHAnsi" w:cstheme="minorHAnsi"/>
          <w:spacing w:val="-12"/>
        </w:rPr>
        <w:t xml:space="preserve"> </w:t>
      </w:r>
      <w:r w:rsidRPr="00D7076F">
        <w:rPr>
          <w:rFonts w:asciiTheme="minorHAnsi" w:hAnsiTheme="minorHAnsi" w:cstheme="minorHAnsi"/>
        </w:rPr>
        <w:t>garant</w:t>
      </w:r>
      <w:r w:rsidRPr="00D7076F">
        <w:rPr>
          <w:rFonts w:asciiTheme="minorHAnsi" w:hAnsiTheme="minorHAnsi" w:cstheme="minorHAnsi"/>
          <w:spacing w:val="-10"/>
        </w:rPr>
        <w:t xml:space="preserve"> </w:t>
      </w:r>
      <w:r w:rsidRPr="00D7076F">
        <w:rPr>
          <w:rFonts w:asciiTheme="minorHAnsi" w:hAnsiTheme="minorHAnsi" w:cstheme="minorHAnsi"/>
        </w:rPr>
        <w:t>de</w:t>
      </w:r>
      <w:r w:rsidRPr="00D7076F">
        <w:rPr>
          <w:rFonts w:asciiTheme="minorHAnsi" w:hAnsiTheme="minorHAnsi" w:cstheme="minorHAnsi"/>
          <w:spacing w:val="-11"/>
        </w:rPr>
        <w:t xml:space="preserve"> </w:t>
      </w:r>
      <w:r w:rsidRPr="00D7076F">
        <w:rPr>
          <w:rFonts w:asciiTheme="minorHAnsi" w:hAnsiTheme="minorHAnsi" w:cstheme="minorHAnsi"/>
        </w:rPr>
        <w:t>la</w:t>
      </w:r>
      <w:r w:rsidRPr="00D7076F">
        <w:rPr>
          <w:rFonts w:asciiTheme="minorHAnsi" w:hAnsiTheme="minorHAnsi" w:cstheme="minorHAnsi"/>
          <w:spacing w:val="-11"/>
        </w:rPr>
        <w:t xml:space="preserve"> </w:t>
      </w:r>
      <w:r w:rsidRPr="00D7076F">
        <w:rPr>
          <w:rFonts w:asciiTheme="minorHAnsi" w:hAnsiTheme="minorHAnsi" w:cstheme="minorHAnsi"/>
        </w:rPr>
        <w:t>structure</w:t>
      </w:r>
      <w:r w:rsidRPr="00D7076F">
        <w:rPr>
          <w:rFonts w:asciiTheme="minorHAnsi" w:hAnsiTheme="minorHAnsi" w:cstheme="minorHAnsi"/>
          <w:spacing w:val="-11"/>
        </w:rPr>
        <w:t xml:space="preserve"> </w:t>
      </w:r>
      <w:r w:rsidRPr="00D7076F">
        <w:rPr>
          <w:rFonts w:asciiTheme="minorHAnsi" w:hAnsiTheme="minorHAnsi" w:cstheme="minorHAnsi"/>
        </w:rPr>
        <w:t>des</w:t>
      </w:r>
      <w:r w:rsidRPr="00D7076F">
        <w:rPr>
          <w:rFonts w:asciiTheme="minorHAnsi" w:hAnsiTheme="minorHAnsi" w:cstheme="minorHAnsi"/>
          <w:spacing w:val="-10"/>
        </w:rPr>
        <w:t xml:space="preserve"> </w:t>
      </w:r>
      <w:r w:rsidRPr="00D7076F">
        <w:rPr>
          <w:rFonts w:asciiTheme="minorHAnsi" w:hAnsiTheme="minorHAnsi" w:cstheme="minorHAnsi"/>
        </w:rPr>
        <w:t>profils</w:t>
      </w:r>
      <w:r w:rsidRPr="00D7076F">
        <w:rPr>
          <w:rFonts w:asciiTheme="minorHAnsi" w:hAnsiTheme="minorHAnsi" w:cstheme="minorHAnsi"/>
          <w:spacing w:val="-11"/>
        </w:rPr>
        <w:t xml:space="preserve"> </w:t>
      </w:r>
      <w:r w:rsidRPr="00D7076F">
        <w:rPr>
          <w:rFonts w:asciiTheme="minorHAnsi" w:hAnsiTheme="minorHAnsi" w:cstheme="minorHAnsi"/>
        </w:rPr>
        <w:t>des</w:t>
      </w:r>
      <w:r w:rsidRPr="00D7076F">
        <w:rPr>
          <w:rFonts w:asciiTheme="minorHAnsi" w:hAnsiTheme="minorHAnsi" w:cstheme="minorHAnsi"/>
          <w:spacing w:val="-11"/>
        </w:rPr>
        <w:t xml:space="preserve"> </w:t>
      </w:r>
      <w:r w:rsidRPr="00D7076F">
        <w:rPr>
          <w:rFonts w:asciiTheme="minorHAnsi" w:hAnsiTheme="minorHAnsi" w:cstheme="minorHAnsi"/>
        </w:rPr>
        <w:t>iPads.</w:t>
      </w:r>
      <w:r w:rsidRPr="00D7076F">
        <w:rPr>
          <w:rFonts w:asciiTheme="minorHAnsi" w:hAnsiTheme="minorHAnsi" w:cstheme="minorHAnsi"/>
          <w:spacing w:val="-11"/>
        </w:rPr>
        <w:t xml:space="preserve"> </w:t>
      </w:r>
      <w:r w:rsidRPr="00D7076F">
        <w:rPr>
          <w:rFonts w:asciiTheme="minorHAnsi" w:hAnsiTheme="minorHAnsi" w:cstheme="minorHAnsi"/>
        </w:rPr>
        <w:t>Le</w:t>
      </w:r>
      <w:r w:rsidRPr="00D7076F">
        <w:rPr>
          <w:rFonts w:asciiTheme="minorHAnsi" w:hAnsiTheme="minorHAnsi" w:cstheme="minorHAnsi"/>
          <w:spacing w:val="-11"/>
        </w:rPr>
        <w:t xml:space="preserve"> </w:t>
      </w:r>
      <w:r w:rsidRPr="00D7076F">
        <w:rPr>
          <w:rFonts w:asciiTheme="minorHAnsi" w:hAnsiTheme="minorHAnsi" w:cstheme="minorHAnsi"/>
        </w:rPr>
        <w:t>service</w:t>
      </w:r>
      <w:r w:rsidRPr="00D7076F">
        <w:rPr>
          <w:rFonts w:asciiTheme="minorHAnsi" w:hAnsiTheme="minorHAnsi" w:cstheme="minorHAnsi"/>
          <w:spacing w:val="-11"/>
        </w:rPr>
        <w:t xml:space="preserve"> </w:t>
      </w:r>
      <w:r w:rsidRPr="00D7076F">
        <w:rPr>
          <w:rFonts w:asciiTheme="minorHAnsi" w:hAnsiTheme="minorHAnsi" w:cstheme="minorHAnsi"/>
        </w:rPr>
        <w:t>Exploitation IT</w:t>
      </w:r>
      <w:r w:rsidRPr="00D7076F">
        <w:rPr>
          <w:rFonts w:asciiTheme="minorHAnsi" w:hAnsiTheme="minorHAnsi" w:cstheme="minorHAnsi"/>
          <w:spacing w:val="-13"/>
        </w:rPr>
        <w:t xml:space="preserve"> </w:t>
      </w:r>
      <w:r w:rsidRPr="00D7076F">
        <w:rPr>
          <w:rFonts w:asciiTheme="minorHAnsi" w:hAnsiTheme="minorHAnsi" w:cstheme="minorHAnsi"/>
        </w:rPr>
        <w:t>est</w:t>
      </w:r>
      <w:r w:rsidRPr="00D7076F">
        <w:rPr>
          <w:rFonts w:asciiTheme="minorHAnsi" w:hAnsiTheme="minorHAnsi" w:cstheme="minorHAnsi"/>
          <w:spacing w:val="-12"/>
        </w:rPr>
        <w:t xml:space="preserve"> </w:t>
      </w:r>
      <w:r w:rsidRPr="00D7076F">
        <w:rPr>
          <w:rFonts w:asciiTheme="minorHAnsi" w:hAnsiTheme="minorHAnsi" w:cstheme="minorHAnsi"/>
        </w:rPr>
        <w:t>garant</w:t>
      </w:r>
      <w:r w:rsidRPr="00D7076F">
        <w:rPr>
          <w:rFonts w:asciiTheme="minorHAnsi" w:hAnsiTheme="minorHAnsi" w:cstheme="minorHAnsi"/>
          <w:spacing w:val="-13"/>
        </w:rPr>
        <w:t xml:space="preserve"> </w:t>
      </w:r>
      <w:r w:rsidRPr="00D7076F">
        <w:rPr>
          <w:rFonts w:asciiTheme="minorHAnsi" w:hAnsiTheme="minorHAnsi" w:cstheme="minorHAnsi"/>
        </w:rPr>
        <w:t>de</w:t>
      </w:r>
      <w:r w:rsidRPr="00D7076F">
        <w:rPr>
          <w:rFonts w:asciiTheme="minorHAnsi" w:hAnsiTheme="minorHAnsi" w:cstheme="minorHAnsi"/>
          <w:spacing w:val="-12"/>
        </w:rPr>
        <w:t xml:space="preserve"> </w:t>
      </w:r>
      <w:r w:rsidRPr="00D7076F">
        <w:rPr>
          <w:rFonts w:asciiTheme="minorHAnsi" w:hAnsiTheme="minorHAnsi" w:cstheme="minorHAnsi"/>
        </w:rPr>
        <w:t>sa</w:t>
      </w:r>
      <w:r w:rsidRPr="00D7076F">
        <w:rPr>
          <w:rFonts w:asciiTheme="minorHAnsi" w:hAnsiTheme="minorHAnsi" w:cstheme="minorHAnsi"/>
          <w:spacing w:val="-13"/>
        </w:rPr>
        <w:t xml:space="preserve"> </w:t>
      </w:r>
      <w:r w:rsidRPr="00D7076F">
        <w:rPr>
          <w:rFonts w:asciiTheme="minorHAnsi" w:hAnsiTheme="minorHAnsi" w:cstheme="minorHAnsi"/>
        </w:rPr>
        <w:t>mise</w:t>
      </w:r>
      <w:r w:rsidRPr="00D7076F">
        <w:rPr>
          <w:rFonts w:asciiTheme="minorHAnsi" w:hAnsiTheme="minorHAnsi" w:cstheme="minorHAnsi"/>
          <w:spacing w:val="-11"/>
        </w:rPr>
        <w:t xml:space="preserve"> </w:t>
      </w:r>
      <w:r w:rsidRPr="00D7076F">
        <w:rPr>
          <w:rFonts w:asciiTheme="minorHAnsi" w:hAnsiTheme="minorHAnsi" w:cstheme="minorHAnsi"/>
        </w:rPr>
        <w:t>en</w:t>
      </w:r>
      <w:r w:rsidRPr="00D7076F">
        <w:rPr>
          <w:rFonts w:asciiTheme="minorHAnsi" w:hAnsiTheme="minorHAnsi" w:cstheme="minorHAnsi"/>
          <w:spacing w:val="-12"/>
        </w:rPr>
        <w:t xml:space="preserve"> </w:t>
      </w:r>
      <w:r w:rsidRPr="00D7076F">
        <w:rPr>
          <w:rFonts w:asciiTheme="minorHAnsi" w:hAnsiTheme="minorHAnsi" w:cstheme="minorHAnsi"/>
        </w:rPr>
        <w:t>œuvre</w:t>
      </w:r>
      <w:r w:rsidRPr="00D7076F">
        <w:rPr>
          <w:rFonts w:asciiTheme="minorHAnsi" w:hAnsiTheme="minorHAnsi" w:cstheme="minorHAnsi"/>
          <w:spacing w:val="-12"/>
        </w:rPr>
        <w:t xml:space="preserve"> </w:t>
      </w:r>
      <w:r w:rsidRPr="00D7076F">
        <w:rPr>
          <w:rFonts w:asciiTheme="minorHAnsi" w:hAnsiTheme="minorHAnsi" w:cstheme="minorHAnsi"/>
        </w:rPr>
        <w:t>et</w:t>
      </w:r>
      <w:r w:rsidRPr="00D7076F">
        <w:rPr>
          <w:rFonts w:asciiTheme="minorHAnsi" w:hAnsiTheme="minorHAnsi" w:cstheme="minorHAnsi"/>
          <w:spacing w:val="-10"/>
        </w:rPr>
        <w:t xml:space="preserve"> </w:t>
      </w:r>
      <w:r w:rsidRPr="00D7076F">
        <w:rPr>
          <w:rFonts w:asciiTheme="minorHAnsi" w:hAnsiTheme="minorHAnsi" w:cstheme="minorHAnsi"/>
        </w:rPr>
        <w:t>de</w:t>
      </w:r>
      <w:r w:rsidRPr="00D7076F">
        <w:rPr>
          <w:rFonts w:asciiTheme="minorHAnsi" w:hAnsiTheme="minorHAnsi" w:cstheme="minorHAnsi"/>
          <w:spacing w:val="-12"/>
        </w:rPr>
        <w:t xml:space="preserve"> </w:t>
      </w:r>
      <w:r w:rsidRPr="00D7076F">
        <w:rPr>
          <w:rFonts w:asciiTheme="minorHAnsi" w:hAnsiTheme="minorHAnsi" w:cstheme="minorHAnsi"/>
        </w:rPr>
        <w:t>son</w:t>
      </w:r>
      <w:r w:rsidRPr="00D7076F">
        <w:rPr>
          <w:rFonts w:asciiTheme="minorHAnsi" w:hAnsiTheme="minorHAnsi" w:cstheme="minorHAnsi"/>
          <w:spacing w:val="-11"/>
        </w:rPr>
        <w:t xml:space="preserve"> </w:t>
      </w:r>
      <w:r w:rsidRPr="00D7076F">
        <w:rPr>
          <w:rFonts w:asciiTheme="minorHAnsi" w:hAnsiTheme="minorHAnsi" w:cstheme="minorHAnsi"/>
        </w:rPr>
        <w:t>maintien</w:t>
      </w:r>
      <w:r w:rsidRPr="00D7076F">
        <w:rPr>
          <w:rFonts w:asciiTheme="minorHAnsi" w:hAnsiTheme="minorHAnsi" w:cstheme="minorHAnsi"/>
          <w:spacing w:val="-11"/>
        </w:rPr>
        <w:t xml:space="preserve"> </w:t>
      </w:r>
      <w:r w:rsidRPr="00D7076F">
        <w:rPr>
          <w:rFonts w:asciiTheme="minorHAnsi" w:hAnsiTheme="minorHAnsi" w:cstheme="minorHAnsi"/>
        </w:rPr>
        <w:t>dans</w:t>
      </w:r>
      <w:r w:rsidRPr="00D7076F">
        <w:rPr>
          <w:rFonts w:asciiTheme="minorHAnsi" w:hAnsiTheme="minorHAnsi" w:cstheme="minorHAnsi"/>
          <w:spacing w:val="-12"/>
        </w:rPr>
        <w:t xml:space="preserve"> </w:t>
      </w:r>
      <w:r w:rsidRPr="00D7076F">
        <w:rPr>
          <w:rFonts w:asciiTheme="minorHAnsi" w:hAnsiTheme="minorHAnsi" w:cstheme="minorHAnsi"/>
        </w:rPr>
        <w:t>le</w:t>
      </w:r>
      <w:r w:rsidRPr="00D7076F">
        <w:rPr>
          <w:rFonts w:asciiTheme="minorHAnsi" w:hAnsiTheme="minorHAnsi" w:cstheme="minorHAnsi"/>
          <w:spacing w:val="-11"/>
        </w:rPr>
        <w:t xml:space="preserve"> </w:t>
      </w:r>
      <w:r w:rsidRPr="00D7076F">
        <w:rPr>
          <w:rFonts w:asciiTheme="minorHAnsi" w:hAnsiTheme="minorHAnsi" w:cstheme="minorHAnsi"/>
        </w:rPr>
        <w:t>logiciel</w:t>
      </w:r>
      <w:r w:rsidRPr="00D7076F">
        <w:rPr>
          <w:rFonts w:asciiTheme="minorHAnsi" w:hAnsiTheme="minorHAnsi" w:cstheme="minorHAnsi"/>
          <w:spacing w:val="-18"/>
        </w:rPr>
        <w:t xml:space="preserve"> </w:t>
      </w:r>
      <w:r w:rsidRPr="00D7076F">
        <w:rPr>
          <w:rFonts w:asciiTheme="minorHAnsi" w:hAnsiTheme="minorHAnsi" w:cstheme="minorHAnsi"/>
          <w:spacing w:val="-2"/>
        </w:rPr>
        <w:t>AIRWATCH.</w:t>
      </w:r>
    </w:p>
    <w:p w14:paraId="60526E20" w14:textId="0A6AD82A" w:rsidR="006A669A" w:rsidRPr="00D7076F" w:rsidRDefault="006A669A" w:rsidP="00D7076F">
      <w:pPr>
        <w:pStyle w:val="Corpsdetexte"/>
        <w:spacing w:before="83" w:line="249" w:lineRule="auto"/>
        <w:ind w:left="284" w:right="14"/>
        <w:jc w:val="both"/>
        <w:rPr>
          <w:rFonts w:asciiTheme="minorHAnsi" w:hAnsiTheme="minorHAnsi" w:cstheme="minorHAnsi"/>
        </w:rPr>
      </w:pPr>
      <w:r w:rsidRPr="00D7076F">
        <w:rPr>
          <w:rFonts w:asciiTheme="minorHAnsi" w:hAnsiTheme="minorHAnsi" w:cstheme="minorHAnsi"/>
        </w:rPr>
        <w:t>L’architecture</w:t>
      </w:r>
      <w:r w:rsidRPr="00D7076F">
        <w:rPr>
          <w:rFonts w:asciiTheme="minorHAnsi" w:hAnsiTheme="minorHAnsi" w:cstheme="minorHAnsi"/>
          <w:spacing w:val="-13"/>
        </w:rPr>
        <w:t xml:space="preserve"> </w:t>
      </w:r>
      <w:r w:rsidRPr="00D7076F">
        <w:rPr>
          <w:rFonts w:asciiTheme="minorHAnsi" w:hAnsiTheme="minorHAnsi" w:cstheme="minorHAnsi"/>
        </w:rPr>
        <w:t>de</w:t>
      </w:r>
      <w:r w:rsidRPr="00D7076F">
        <w:rPr>
          <w:rFonts w:asciiTheme="minorHAnsi" w:hAnsiTheme="minorHAnsi" w:cstheme="minorHAnsi"/>
          <w:spacing w:val="-12"/>
        </w:rPr>
        <w:t xml:space="preserve"> </w:t>
      </w:r>
      <w:r w:rsidRPr="00D7076F">
        <w:rPr>
          <w:rFonts w:asciiTheme="minorHAnsi" w:hAnsiTheme="minorHAnsi" w:cstheme="minorHAnsi"/>
        </w:rPr>
        <w:t>ces</w:t>
      </w:r>
      <w:r w:rsidRPr="00D7076F">
        <w:rPr>
          <w:rFonts w:asciiTheme="minorHAnsi" w:hAnsiTheme="minorHAnsi" w:cstheme="minorHAnsi"/>
          <w:spacing w:val="-13"/>
        </w:rPr>
        <w:t xml:space="preserve"> </w:t>
      </w:r>
      <w:r w:rsidRPr="00D7076F">
        <w:rPr>
          <w:rFonts w:asciiTheme="minorHAnsi" w:hAnsiTheme="minorHAnsi" w:cstheme="minorHAnsi"/>
        </w:rPr>
        <w:t>profils</w:t>
      </w:r>
      <w:r w:rsidRPr="00D7076F">
        <w:rPr>
          <w:rFonts w:asciiTheme="minorHAnsi" w:hAnsiTheme="minorHAnsi" w:cstheme="minorHAnsi"/>
          <w:spacing w:val="-12"/>
        </w:rPr>
        <w:t xml:space="preserve"> </w:t>
      </w:r>
      <w:r w:rsidRPr="00D7076F">
        <w:rPr>
          <w:rFonts w:asciiTheme="minorHAnsi" w:hAnsiTheme="minorHAnsi" w:cstheme="minorHAnsi"/>
        </w:rPr>
        <w:t>AIRWATCH</w:t>
      </w:r>
      <w:r w:rsidRPr="00D7076F">
        <w:rPr>
          <w:rFonts w:asciiTheme="minorHAnsi" w:hAnsiTheme="minorHAnsi" w:cstheme="minorHAnsi"/>
          <w:spacing w:val="-13"/>
        </w:rPr>
        <w:t xml:space="preserve"> </w:t>
      </w:r>
      <w:r w:rsidRPr="00D7076F">
        <w:rPr>
          <w:rFonts w:asciiTheme="minorHAnsi" w:hAnsiTheme="minorHAnsi" w:cstheme="minorHAnsi"/>
        </w:rPr>
        <w:t>iPad</w:t>
      </w:r>
      <w:r w:rsidRPr="00D7076F">
        <w:rPr>
          <w:rFonts w:asciiTheme="minorHAnsi" w:hAnsiTheme="minorHAnsi" w:cstheme="minorHAnsi"/>
          <w:spacing w:val="-11"/>
        </w:rPr>
        <w:t xml:space="preserve"> </w:t>
      </w:r>
      <w:r w:rsidRPr="00D7076F">
        <w:rPr>
          <w:rFonts w:asciiTheme="minorHAnsi" w:hAnsiTheme="minorHAnsi" w:cstheme="minorHAnsi"/>
        </w:rPr>
        <w:t>a</w:t>
      </w:r>
      <w:r w:rsidRPr="00D7076F">
        <w:rPr>
          <w:rFonts w:asciiTheme="minorHAnsi" w:hAnsiTheme="minorHAnsi" w:cstheme="minorHAnsi"/>
          <w:spacing w:val="-11"/>
        </w:rPr>
        <w:t xml:space="preserve"> </w:t>
      </w:r>
      <w:r w:rsidRPr="00D7076F">
        <w:rPr>
          <w:rFonts w:asciiTheme="minorHAnsi" w:hAnsiTheme="minorHAnsi" w:cstheme="minorHAnsi"/>
        </w:rPr>
        <w:t>été</w:t>
      </w:r>
      <w:r w:rsidRPr="00D7076F">
        <w:rPr>
          <w:rFonts w:asciiTheme="minorHAnsi" w:hAnsiTheme="minorHAnsi" w:cstheme="minorHAnsi"/>
          <w:spacing w:val="-11"/>
        </w:rPr>
        <w:t xml:space="preserve"> </w:t>
      </w:r>
      <w:r w:rsidRPr="00D7076F">
        <w:rPr>
          <w:rFonts w:asciiTheme="minorHAnsi" w:hAnsiTheme="minorHAnsi" w:cstheme="minorHAnsi"/>
        </w:rPr>
        <w:t>développée</w:t>
      </w:r>
      <w:r w:rsidRPr="00D7076F">
        <w:rPr>
          <w:rFonts w:asciiTheme="minorHAnsi" w:hAnsiTheme="minorHAnsi" w:cstheme="minorHAnsi"/>
          <w:spacing w:val="-11"/>
        </w:rPr>
        <w:t xml:space="preserve"> </w:t>
      </w:r>
      <w:r w:rsidRPr="00D7076F">
        <w:rPr>
          <w:rFonts w:asciiTheme="minorHAnsi" w:hAnsiTheme="minorHAnsi" w:cstheme="minorHAnsi"/>
        </w:rPr>
        <w:t>conjointement entre les ingénieurs du BEOPS, notre service informatique et un prestataire réalisant les points les plus techniques des profils iPad.</w:t>
      </w:r>
    </w:p>
    <w:p w14:paraId="2A2F6D62" w14:textId="6E27F161" w:rsidR="00C26D64" w:rsidRDefault="006A669A" w:rsidP="00C26D64">
      <w:pPr>
        <w:pStyle w:val="Corpsdetexte"/>
        <w:spacing w:before="82" w:line="249" w:lineRule="auto"/>
        <w:ind w:left="284" w:right="14"/>
        <w:jc w:val="both"/>
        <w:rPr>
          <w:rFonts w:asciiTheme="minorHAnsi" w:hAnsiTheme="minorHAnsi" w:cstheme="minorHAnsi"/>
        </w:rPr>
      </w:pPr>
      <w:r w:rsidRPr="00D7076F">
        <w:rPr>
          <w:rFonts w:asciiTheme="minorHAnsi" w:hAnsiTheme="minorHAnsi" w:cstheme="minorHAnsi"/>
        </w:rPr>
        <w:t>L’administration</w:t>
      </w:r>
      <w:r w:rsidRPr="00D7076F">
        <w:rPr>
          <w:rFonts w:asciiTheme="minorHAnsi" w:hAnsiTheme="minorHAnsi" w:cstheme="minorHAnsi"/>
          <w:spacing w:val="-6"/>
        </w:rPr>
        <w:t xml:space="preserve"> </w:t>
      </w:r>
      <w:r w:rsidRPr="00D7076F">
        <w:rPr>
          <w:rFonts w:asciiTheme="minorHAnsi" w:hAnsiTheme="minorHAnsi" w:cstheme="minorHAnsi"/>
        </w:rPr>
        <w:t>d’Airwatch</w:t>
      </w:r>
      <w:r w:rsidRPr="00D7076F">
        <w:rPr>
          <w:rFonts w:asciiTheme="minorHAnsi" w:hAnsiTheme="minorHAnsi" w:cstheme="minorHAnsi"/>
          <w:spacing w:val="-6"/>
        </w:rPr>
        <w:t xml:space="preserve"> </w:t>
      </w:r>
      <w:r w:rsidRPr="00D7076F">
        <w:rPr>
          <w:rFonts w:asciiTheme="minorHAnsi" w:hAnsiTheme="minorHAnsi" w:cstheme="minorHAnsi"/>
        </w:rPr>
        <w:t>se</w:t>
      </w:r>
      <w:r w:rsidRPr="00D7076F">
        <w:rPr>
          <w:rFonts w:asciiTheme="minorHAnsi" w:hAnsiTheme="minorHAnsi" w:cstheme="minorHAnsi"/>
          <w:spacing w:val="-6"/>
        </w:rPr>
        <w:t xml:space="preserve"> </w:t>
      </w:r>
      <w:r w:rsidRPr="00D7076F">
        <w:rPr>
          <w:rFonts w:asciiTheme="minorHAnsi" w:hAnsiTheme="minorHAnsi" w:cstheme="minorHAnsi"/>
        </w:rPr>
        <w:t>fait</w:t>
      </w:r>
      <w:r w:rsidRPr="00D7076F">
        <w:rPr>
          <w:rFonts w:asciiTheme="minorHAnsi" w:hAnsiTheme="minorHAnsi" w:cstheme="minorHAnsi"/>
          <w:spacing w:val="-6"/>
        </w:rPr>
        <w:t xml:space="preserve"> </w:t>
      </w:r>
      <w:r w:rsidRPr="00D7076F">
        <w:rPr>
          <w:rFonts w:asciiTheme="minorHAnsi" w:hAnsiTheme="minorHAnsi" w:cstheme="minorHAnsi"/>
        </w:rPr>
        <w:t>à</w:t>
      </w:r>
      <w:r w:rsidRPr="00D7076F">
        <w:rPr>
          <w:rFonts w:asciiTheme="minorHAnsi" w:hAnsiTheme="minorHAnsi" w:cstheme="minorHAnsi"/>
          <w:spacing w:val="-6"/>
        </w:rPr>
        <w:t xml:space="preserve"> </w:t>
      </w:r>
      <w:r w:rsidRPr="00D7076F">
        <w:rPr>
          <w:rFonts w:asciiTheme="minorHAnsi" w:hAnsiTheme="minorHAnsi" w:cstheme="minorHAnsi"/>
        </w:rPr>
        <w:t>travers</w:t>
      </w:r>
      <w:r w:rsidRPr="00D7076F">
        <w:rPr>
          <w:rFonts w:asciiTheme="minorHAnsi" w:hAnsiTheme="minorHAnsi" w:cstheme="minorHAnsi"/>
          <w:spacing w:val="-6"/>
        </w:rPr>
        <w:t xml:space="preserve"> </w:t>
      </w:r>
      <w:r w:rsidRPr="00D7076F">
        <w:rPr>
          <w:rFonts w:asciiTheme="minorHAnsi" w:hAnsiTheme="minorHAnsi" w:cstheme="minorHAnsi"/>
        </w:rPr>
        <w:t>le</w:t>
      </w:r>
      <w:r w:rsidRPr="00D7076F">
        <w:rPr>
          <w:rFonts w:asciiTheme="minorHAnsi" w:hAnsiTheme="minorHAnsi" w:cstheme="minorHAnsi"/>
          <w:spacing w:val="-6"/>
        </w:rPr>
        <w:t xml:space="preserve"> </w:t>
      </w:r>
      <w:r w:rsidRPr="00D7076F">
        <w:rPr>
          <w:rFonts w:asciiTheme="minorHAnsi" w:hAnsiTheme="minorHAnsi" w:cstheme="minorHAnsi"/>
        </w:rPr>
        <w:t>portail</w:t>
      </w:r>
      <w:r w:rsidR="00507536">
        <w:rPr>
          <w:rFonts w:asciiTheme="minorHAnsi" w:hAnsiTheme="minorHAnsi" w:cstheme="minorHAnsi"/>
        </w:rPr>
        <w:t xml:space="preserve"> </w:t>
      </w:r>
      <w:r w:rsidRPr="00D7076F">
        <w:rPr>
          <w:rFonts w:asciiTheme="minorHAnsi" w:hAnsiTheme="minorHAnsi" w:cstheme="minorHAnsi"/>
        </w:rPr>
        <w:t xml:space="preserve">: </w:t>
      </w:r>
      <w:hyperlink r:id="rId30" w:history="1">
        <w:r w:rsidR="00507536">
          <w:rPr>
            <w:rStyle w:val="Lienhypertexte"/>
          </w:rPr>
          <w:t>Connexion (airwatchportals.com)</w:t>
        </w:r>
      </w:hyperlink>
    </w:p>
    <w:p w14:paraId="3F8B7A41" w14:textId="182CAB87" w:rsidR="006A669A" w:rsidRPr="008D0C0C" w:rsidRDefault="00C26D64" w:rsidP="008D0C0C">
      <w:pPr>
        <w:pStyle w:val="Corpsdetexte"/>
        <w:spacing w:before="82" w:line="249" w:lineRule="auto"/>
        <w:ind w:left="284" w:right="14"/>
        <w:jc w:val="both"/>
        <w:rPr>
          <w:rFonts w:asciiTheme="minorHAnsi" w:hAnsiTheme="minorHAnsi" w:cstheme="minorHAnsi"/>
          <w:sz w:val="18"/>
        </w:rPr>
      </w:pPr>
      <w:bookmarkStart w:id="96" w:name="1.2.4_Administration_Hardware"/>
      <w:bookmarkEnd w:id="96"/>
      <w:r w:rsidRPr="00C26D64">
        <w:rPr>
          <w:rFonts w:asciiTheme="minorHAnsi" w:hAnsiTheme="minorHAnsi" w:cstheme="minorHAnsi"/>
          <w:noProof/>
          <w:spacing w:val="-6"/>
        </w:rPr>
        <w:lastRenderedPageBreak/>
        <w:drawing>
          <wp:anchor distT="0" distB="0" distL="114300" distR="114300" simplePos="0" relativeHeight="251655168" behindDoc="0" locked="0" layoutInCell="1" allowOverlap="1" wp14:anchorId="11A8D3B3" wp14:editId="214BD941">
            <wp:simplePos x="0" y="0"/>
            <wp:positionH relativeFrom="column">
              <wp:posOffset>56814</wp:posOffset>
            </wp:positionH>
            <wp:positionV relativeFrom="paragraph">
              <wp:posOffset>189604</wp:posOffset>
            </wp:positionV>
            <wp:extent cx="4419600" cy="2024380"/>
            <wp:effectExtent l="0" t="0" r="0" b="0"/>
            <wp:wrapTopAndBottom/>
            <wp:docPr id="2049295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5365"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19600" cy="2024380"/>
                    </a:xfrm>
                    <a:prstGeom prst="rect">
                      <a:avLst/>
                    </a:prstGeom>
                  </pic:spPr>
                </pic:pic>
              </a:graphicData>
            </a:graphic>
          </wp:anchor>
        </w:drawing>
      </w:r>
      <w:r w:rsidR="006A669A" w:rsidRPr="00D7076F">
        <w:rPr>
          <w:rFonts w:asciiTheme="minorHAnsi" w:hAnsiTheme="minorHAnsi" w:cstheme="minorHAnsi"/>
        </w:rPr>
        <w:t>Tous</w:t>
      </w:r>
      <w:r w:rsidR="006A669A" w:rsidRPr="00507536">
        <w:rPr>
          <w:rFonts w:asciiTheme="minorHAnsi" w:hAnsiTheme="minorHAnsi" w:cstheme="minorHAnsi"/>
        </w:rPr>
        <w:t xml:space="preserve"> </w:t>
      </w:r>
      <w:r w:rsidR="006A669A" w:rsidRPr="00D7076F">
        <w:rPr>
          <w:rFonts w:asciiTheme="minorHAnsi" w:hAnsiTheme="minorHAnsi" w:cstheme="minorHAnsi"/>
        </w:rPr>
        <w:t>les</w:t>
      </w:r>
      <w:r w:rsidR="006A669A" w:rsidRPr="00507536">
        <w:rPr>
          <w:rFonts w:asciiTheme="minorHAnsi" w:hAnsiTheme="minorHAnsi" w:cstheme="minorHAnsi"/>
        </w:rPr>
        <w:t xml:space="preserve"> </w:t>
      </w:r>
      <w:r w:rsidR="006A669A" w:rsidRPr="00D7076F">
        <w:rPr>
          <w:rFonts w:asciiTheme="minorHAnsi" w:hAnsiTheme="minorHAnsi" w:cstheme="minorHAnsi"/>
        </w:rPr>
        <w:t>iPads</w:t>
      </w:r>
      <w:r w:rsidR="006A669A" w:rsidRPr="00507536">
        <w:rPr>
          <w:rFonts w:asciiTheme="minorHAnsi" w:hAnsiTheme="minorHAnsi" w:cstheme="minorHAnsi"/>
        </w:rPr>
        <w:t xml:space="preserve"> </w:t>
      </w:r>
      <w:r w:rsidR="006A669A" w:rsidRPr="00D7076F">
        <w:rPr>
          <w:rFonts w:asciiTheme="minorHAnsi" w:hAnsiTheme="minorHAnsi" w:cstheme="minorHAnsi"/>
        </w:rPr>
        <w:t>de</w:t>
      </w:r>
      <w:r w:rsidR="006A669A" w:rsidRPr="00507536">
        <w:rPr>
          <w:rFonts w:asciiTheme="minorHAnsi" w:hAnsiTheme="minorHAnsi" w:cstheme="minorHAnsi"/>
        </w:rPr>
        <w:t xml:space="preserve"> </w:t>
      </w:r>
      <w:r w:rsidR="006A669A" w:rsidRPr="00D7076F">
        <w:rPr>
          <w:rFonts w:asciiTheme="minorHAnsi" w:hAnsiTheme="minorHAnsi" w:cstheme="minorHAnsi"/>
        </w:rPr>
        <w:t>la</w:t>
      </w:r>
      <w:r w:rsidR="006A669A" w:rsidRPr="00507536">
        <w:rPr>
          <w:rFonts w:asciiTheme="minorHAnsi" w:hAnsiTheme="minorHAnsi" w:cstheme="minorHAnsi"/>
        </w:rPr>
        <w:t xml:space="preserve"> </w:t>
      </w:r>
      <w:r w:rsidR="006A669A" w:rsidRPr="00D7076F">
        <w:rPr>
          <w:rFonts w:asciiTheme="minorHAnsi" w:hAnsiTheme="minorHAnsi" w:cstheme="minorHAnsi"/>
        </w:rPr>
        <w:t>flotte</w:t>
      </w:r>
      <w:r w:rsidR="006A669A" w:rsidRPr="00507536">
        <w:rPr>
          <w:rFonts w:asciiTheme="minorHAnsi" w:hAnsiTheme="minorHAnsi" w:cstheme="minorHAnsi"/>
        </w:rPr>
        <w:t xml:space="preserve"> </w:t>
      </w:r>
      <w:r w:rsidR="006A669A" w:rsidRPr="00D7076F">
        <w:rPr>
          <w:rFonts w:asciiTheme="minorHAnsi" w:hAnsiTheme="minorHAnsi" w:cstheme="minorHAnsi"/>
        </w:rPr>
        <w:t>sont</w:t>
      </w:r>
      <w:r w:rsidR="006A669A" w:rsidRPr="00507536">
        <w:rPr>
          <w:rFonts w:asciiTheme="minorHAnsi" w:hAnsiTheme="minorHAnsi" w:cstheme="minorHAnsi"/>
        </w:rPr>
        <w:t xml:space="preserve"> </w:t>
      </w:r>
      <w:r w:rsidR="006A669A" w:rsidRPr="00D7076F">
        <w:rPr>
          <w:rFonts w:asciiTheme="minorHAnsi" w:hAnsiTheme="minorHAnsi" w:cstheme="minorHAnsi"/>
        </w:rPr>
        <w:t>enrôlés</w:t>
      </w:r>
      <w:r w:rsidR="006A669A" w:rsidRPr="00507536">
        <w:rPr>
          <w:rFonts w:asciiTheme="minorHAnsi" w:hAnsiTheme="minorHAnsi" w:cstheme="minorHAnsi"/>
        </w:rPr>
        <w:t xml:space="preserve"> </w:t>
      </w:r>
      <w:r w:rsidR="006A669A" w:rsidRPr="00D7076F">
        <w:rPr>
          <w:rFonts w:asciiTheme="minorHAnsi" w:hAnsiTheme="minorHAnsi" w:cstheme="minorHAnsi"/>
        </w:rPr>
        <w:t>dans</w:t>
      </w:r>
      <w:r w:rsidR="006A669A" w:rsidRPr="00507536">
        <w:rPr>
          <w:rFonts w:asciiTheme="minorHAnsi" w:hAnsiTheme="minorHAnsi" w:cstheme="minorHAnsi"/>
        </w:rPr>
        <w:t xml:space="preserve"> </w:t>
      </w:r>
      <w:r w:rsidR="006A669A" w:rsidRPr="00D7076F">
        <w:rPr>
          <w:rFonts w:asciiTheme="minorHAnsi" w:hAnsiTheme="minorHAnsi" w:cstheme="minorHAnsi"/>
        </w:rPr>
        <w:t>le</w:t>
      </w:r>
      <w:r w:rsidR="006A669A" w:rsidRPr="00507536">
        <w:rPr>
          <w:rFonts w:asciiTheme="minorHAnsi" w:hAnsiTheme="minorHAnsi" w:cstheme="minorHAnsi"/>
        </w:rPr>
        <w:t xml:space="preserve"> </w:t>
      </w:r>
      <w:r w:rsidR="006A669A" w:rsidRPr="00D7076F">
        <w:rPr>
          <w:rFonts w:asciiTheme="minorHAnsi" w:hAnsiTheme="minorHAnsi" w:cstheme="minorHAnsi"/>
        </w:rPr>
        <w:t>MDM</w:t>
      </w:r>
      <w:r w:rsidR="006A669A" w:rsidRPr="00507536">
        <w:rPr>
          <w:rFonts w:asciiTheme="minorHAnsi" w:hAnsiTheme="minorHAnsi" w:cstheme="minorHAnsi"/>
        </w:rPr>
        <w:t xml:space="preserve"> Airwatch.</w:t>
      </w:r>
    </w:p>
    <w:p w14:paraId="1CFEB319" w14:textId="1B6A3340" w:rsidR="00DE7CE6" w:rsidRPr="00D7076F" w:rsidRDefault="006A669A" w:rsidP="0062052F">
      <w:pPr>
        <w:pStyle w:val="Corpsdetexte"/>
        <w:spacing w:before="95" w:line="249" w:lineRule="auto"/>
        <w:ind w:left="284" w:right="14"/>
        <w:jc w:val="both"/>
        <w:rPr>
          <w:rFonts w:asciiTheme="minorHAnsi" w:hAnsiTheme="minorHAnsi" w:cstheme="minorHAnsi"/>
        </w:rPr>
      </w:pPr>
      <w:r w:rsidRPr="00D7076F">
        <w:rPr>
          <w:rFonts w:asciiTheme="minorHAnsi" w:hAnsiTheme="minorHAnsi" w:cstheme="minorHAnsi"/>
        </w:rPr>
        <w:t>Airwatch permet de bloquer le contenu des iPads et de limiter l’utilisation de l’iPad</w:t>
      </w:r>
      <w:r w:rsidRPr="00507536">
        <w:rPr>
          <w:rFonts w:asciiTheme="minorHAnsi" w:hAnsiTheme="minorHAnsi" w:cstheme="minorHAnsi"/>
        </w:rPr>
        <w:t xml:space="preserve"> </w:t>
      </w:r>
      <w:r w:rsidRPr="00D7076F">
        <w:rPr>
          <w:rFonts w:asciiTheme="minorHAnsi" w:hAnsiTheme="minorHAnsi" w:cstheme="minorHAnsi"/>
        </w:rPr>
        <w:t>à</w:t>
      </w:r>
      <w:r w:rsidRPr="00507536">
        <w:rPr>
          <w:rFonts w:asciiTheme="minorHAnsi" w:hAnsiTheme="minorHAnsi" w:cstheme="minorHAnsi"/>
        </w:rPr>
        <w:t xml:space="preserve"> </w:t>
      </w:r>
      <w:r w:rsidRPr="00D7076F">
        <w:rPr>
          <w:rFonts w:asciiTheme="minorHAnsi" w:hAnsiTheme="minorHAnsi" w:cstheme="minorHAnsi"/>
        </w:rPr>
        <w:t>un</w:t>
      </w:r>
      <w:r w:rsidRPr="00507536">
        <w:rPr>
          <w:rFonts w:asciiTheme="minorHAnsi" w:hAnsiTheme="minorHAnsi" w:cstheme="minorHAnsi"/>
        </w:rPr>
        <w:t xml:space="preserve"> </w:t>
      </w:r>
      <w:r w:rsidRPr="00D7076F">
        <w:rPr>
          <w:rFonts w:asciiTheme="minorHAnsi" w:hAnsiTheme="minorHAnsi" w:cstheme="minorHAnsi"/>
        </w:rPr>
        <w:t>usage</w:t>
      </w:r>
      <w:r w:rsidRPr="00507536">
        <w:rPr>
          <w:rFonts w:asciiTheme="minorHAnsi" w:hAnsiTheme="minorHAnsi" w:cstheme="minorHAnsi"/>
        </w:rPr>
        <w:t xml:space="preserve"> </w:t>
      </w:r>
      <w:r w:rsidRPr="00D7076F">
        <w:rPr>
          <w:rFonts w:asciiTheme="minorHAnsi" w:hAnsiTheme="minorHAnsi" w:cstheme="minorHAnsi"/>
        </w:rPr>
        <w:t>strictement</w:t>
      </w:r>
      <w:r w:rsidRPr="00507536">
        <w:rPr>
          <w:rFonts w:asciiTheme="minorHAnsi" w:hAnsiTheme="minorHAnsi" w:cstheme="minorHAnsi"/>
        </w:rPr>
        <w:t xml:space="preserve"> </w:t>
      </w:r>
      <w:r w:rsidRPr="00D7076F">
        <w:rPr>
          <w:rFonts w:asciiTheme="minorHAnsi" w:hAnsiTheme="minorHAnsi" w:cstheme="minorHAnsi"/>
        </w:rPr>
        <w:t>professionnel.</w:t>
      </w:r>
      <w:r w:rsidRPr="00507536">
        <w:rPr>
          <w:rFonts w:asciiTheme="minorHAnsi" w:hAnsiTheme="minorHAnsi" w:cstheme="minorHAnsi"/>
        </w:rPr>
        <w:t xml:space="preserve"> </w:t>
      </w:r>
      <w:r w:rsidRPr="00D7076F">
        <w:rPr>
          <w:rFonts w:asciiTheme="minorHAnsi" w:hAnsiTheme="minorHAnsi" w:cstheme="minorHAnsi"/>
        </w:rPr>
        <w:t>Il</w:t>
      </w:r>
      <w:r w:rsidRPr="00507536">
        <w:rPr>
          <w:rFonts w:asciiTheme="minorHAnsi" w:hAnsiTheme="minorHAnsi" w:cstheme="minorHAnsi"/>
        </w:rPr>
        <w:t xml:space="preserve"> </w:t>
      </w:r>
      <w:r w:rsidRPr="00D7076F">
        <w:rPr>
          <w:rFonts w:asciiTheme="minorHAnsi" w:hAnsiTheme="minorHAnsi" w:cstheme="minorHAnsi"/>
        </w:rPr>
        <w:t>est</w:t>
      </w:r>
      <w:r w:rsidRPr="00507536">
        <w:rPr>
          <w:rFonts w:asciiTheme="minorHAnsi" w:hAnsiTheme="minorHAnsi" w:cstheme="minorHAnsi"/>
        </w:rPr>
        <w:t xml:space="preserve"> </w:t>
      </w:r>
      <w:r w:rsidRPr="00D7076F">
        <w:rPr>
          <w:rFonts w:asciiTheme="minorHAnsi" w:hAnsiTheme="minorHAnsi" w:cstheme="minorHAnsi"/>
        </w:rPr>
        <w:t>également</w:t>
      </w:r>
      <w:r w:rsidRPr="00507536">
        <w:rPr>
          <w:rFonts w:asciiTheme="minorHAnsi" w:hAnsiTheme="minorHAnsi" w:cstheme="minorHAnsi"/>
        </w:rPr>
        <w:t xml:space="preserve"> </w:t>
      </w:r>
      <w:r w:rsidRPr="00D7076F">
        <w:rPr>
          <w:rFonts w:asciiTheme="minorHAnsi" w:hAnsiTheme="minorHAnsi" w:cstheme="minorHAnsi"/>
        </w:rPr>
        <w:t>possible</w:t>
      </w:r>
      <w:r w:rsidRPr="00507536">
        <w:rPr>
          <w:rFonts w:asciiTheme="minorHAnsi" w:hAnsiTheme="minorHAnsi" w:cstheme="minorHAnsi"/>
        </w:rPr>
        <w:t xml:space="preserve"> </w:t>
      </w:r>
      <w:r w:rsidRPr="00D7076F">
        <w:rPr>
          <w:rFonts w:asciiTheme="minorHAnsi" w:hAnsiTheme="minorHAnsi" w:cstheme="minorHAnsi"/>
        </w:rPr>
        <w:t>de</w:t>
      </w:r>
      <w:r w:rsidRPr="00507536">
        <w:rPr>
          <w:rFonts w:asciiTheme="minorHAnsi" w:hAnsiTheme="minorHAnsi" w:cstheme="minorHAnsi"/>
        </w:rPr>
        <w:t xml:space="preserve"> </w:t>
      </w:r>
      <w:r w:rsidRPr="00D7076F">
        <w:rPr>
          <w:rFonts w:asciiTheme="minorHAnsi" w:hAnsiTheme="minorHAnsi" w:cstheme="minorHAnsi"/>
        </w:rPr>
        <w:t>vérifier les versions iOS de chaque iPad, les versions des applications installées et le contenu de chaque iPad.</w:t>
      </w:r>
    </w:p>
    <w:p w14:paraId="26328B6E" w14:textId="730CE7E4" w:rsidR="00DE7CE6" w:rsidRDefault="00E02E7B" w:rsidP="00C26D64">
      <w:pPr>
        <w:pStyle w:val="Corpsdetexte"/>
        <w:spacing w:before="82" w:line="249" w:lineRule="auto"/>
        <w:ind w:left="284" w:right="14"/>
        <w:jc w:val="both"/>
        <w:rPr>
          <w:rFonts w:asciiTheme="minorHAnsi" w:hAnsiTheme="minorHAnsi" w:cstheme="minorHAnsi"/>
        </w:rPr>
      </w:pPr>
      <w:r w:rsidRPr="00D7076F">
        <w:rPr>
          <w:rFonts w:asciiTheme="minorHAnsi" w:hAnsiTheme="minorHAnsi" w:cstheme="minorHAnsi"/>
        </w:rPr>
        <w:t>Une</w:t>
      </w:r>
      <w:r w:rsidRPr="00D7076F">
        <w:rPr>
          <w:rFonts w:asciiTheme="minorHAnsi" w:hAnsiTheme="minorHAnsi" w:cstheme="minorHAnsi"/>
          <w:spacing w:val="-11"/>
        </w:rPr>
        <w:t xml:space="preserve"> </w:t>
      </w:r>
      <w:r w:rsidRPr="00D7076F">
        <w:rPr>
          <w:rFonts w:asciiTheme="minorHAnsi" w:hAnsiTheme="minorHAnsi" w:cstheme="minorHAnsi"/>
        </w:rPr>
        <w:t>liste</w:t>
      </w:r>
      <w:r w:rsidRPr="00D7076F">
        <w:rPr>
          <w:rFonts w:asciiTheme="minorHAnsi" w:hAnsiTheme="minorHAnsi" w:cstheme="minorHAnsi"/>
          <w:spacing w:val="-10"/>
        </w:rPr>
        <w:t xml:space="preserve"> </w:t>
      </w:r>
      <w:r w:rsidRPr="00D7076F">
        <w:rPr>
          <w:rFonts w:asciiTheme="minorHAnsi" w:hAnsiTheme="minorHAnsi" w:cstheme="minorHAnsi"/>
        </w:rPr>
        <w:t>d’application</w:t>
      </w:r>
      <w:r w:rsidR="00A1733F" w:rsidRPr="00D7076F">
        <w:rPr>
          <w:rFonts w:asciiTheme="minorHAnsi" w:hAnsiTheme="minorHAnsi" w:cstheme="minorHAnsi"/>
        </w:rPr>
        <w:t>s</w:t>
      </w:r>
      <w:r w:rsidRPr="00D7076F">
        <w:rPr>
          <w:rFonts w:asciiTheme="minorHAnsi" w:hAnsiTheme="minorHAnsi" w:cstheme="minorHAnsi"/>
          <w:spacing w:val="-11"/>
        </w:rPr>
        <w:t xml:space="preserve"> </w:t>
      </w:r>
      <w:r w:rsidRPr="00D7076F">
        <w:rPr>
          <w:rFonts w:asciiTheme="minorHAnsi" w:hAnsiTheme="minorHAnsi" w:cstheme="minorHAnsi"/>
        </w:rPr>
        <w:t>contrôlée</w:t>
      </w:r>
      <w:r w:rsidR="00A1733F" w:rsidRPr="00D7076F">
        <w:rPr>
          <w:rFonts w:asciiTheme="minorHAnsi" w:hAnsiTheme="minorHAnsi" w:cstheme="minorHAnsi"/>
        </w:rPr>
        <w:t>s</w:t>
      </w:r>
      <w:r w:rsidRPr="00D7076F">
        <w:rPr>
          <w:rFonts w:asciiTheme="minorHAnsi" w:hAnsiTheme="minorHAnsi" w:cstheme="minorHAnsi"/>
          <w:spacing w:val="-10"/>
        </w:rPr>
        <w:t xml:space="preserve"> </w:t>
      </w:r>
      <w:r w:rsidRPr="00D7076F">
        <w:rPr>
          <w:rFonts w:asciiTheme="minorHAnsi" w:hAnsiTheme="minorHAnsi" w:cstheme="minorHAnsi"/>
        </w:rPr>
        <w:t>par</w:t>
      </w:r>
      <w:r w:rsidRPr="00D7076F">
        <w:rPr>
          <w:rFonts w:asciiTheme="minorHAnsi" w:hAnsiTheme="minorHAnsi" w:cstheme="minorHAnsi"/>
          <w:spacing w:val="-11"/>
        </w:rPr>
        <w:t xml:space="preserve"> </w:t>
      </w:r>
      <w:r w:rsidRPr="00D7076F">
        <w:rPr>
          <w:rFonts w:asciiTheme="minorHAnsi" w:hAnsiTheme="minorHAnsi" w:cstheme="minorHAnsi"/>
        </w:rPr>
        <w:t>le</w:t>
      </w:r>
      <w:r w:rsidRPr="00D7076F">
        <w:rPr>
          <w:rFonts w:asciiTheme="minorHAnsi" w:hAnsiTheme="minorHAnsi" w:cstheme="minorHAnsi"/>
          <w:spacing w:val="-11"/>
        </w:rPr>
        <w:t xml:space="preserve"> </w:t>
      </w:r>
      <w:r w:rsidRPr="00D7076F">
        <w:rPr>
          <w:rFonts w:asciiTheme="minorHAnsi" w:hAnsiTheme="minorHAnsi" w:cstheme="minorHAnsi"/>
        </w:rPr>
        <w:t>BEOPS</w:t>
      </w:r>
      <w:r w:rsidRPr="00D7076F">
        <w:rPr>
          <w:rFonts w:asciiTheme="minorHAnsi" w:hAnsiTheme="minorHAnsi" w:cstheme="minorHAnsi"/>
          <w:spacing w:val="-11"/>
        </w:rPr>
        <w:t xml:space="preserve"> </w:t>
      </w:r>
      <w:r w:rsidRPr="00D7076F">
        <w:rPr>
          <w:rFonts w:asciiTheme="minorHAnsi" w:hAnsiTheme="minorHAnsi" w:cstheme="minorHAnsi"/>
        </w:rPr>
        <w:t>est</w:t>
      </w:r>
      <w:r w:rsidRPr="00D7076F">
        <w:rPr>
          <w:rFonts w:asciiTheme="minorHAnsi" w:hAnsiTheme="minorHAnsi" w:cstheme="minorHAnsi"/>
          <w:spacing w:val="-10"/>
        </w:rPr>
        <w:t xml:space="preserve"> </w:t>
      </w:r>
      <w:r w:rsidRPr="00D7076F">
        <w:rPr>
          <w:rFonts w:asciiTheme="minorHAnsi" w:hAnsiTheme="minorHAnsi" w:cstheme="minorHAnsi"/>
        </w:rPr>
        <w:t>mise</w:t>
      </w:r>
      <w:r w:rsidRPr="00D7076F">
        <w:rPr>
          <w:rFonts w:asciiTheme="minorHAnsi" w:hAnsiTheme="minorHAnsi" w:cstheme="minorHAnsi"/>
          <w:spacing w:val="-11"/>
        </w:rPr>
        <w:t xml:space="preserve"> </w:t>
      </w:r>
      <w:r w:rsidRPr="00D7076F">
        <w:rPr>
          <w:rFonts w:asciiTheme="minorHAnsi" w:hAnsiTheme="minorHAnsi" w:cstheme="minorHAnsi"/>
        </w:rPr>
        <w:t>à</w:t>
      </w:r>
      <w:r w:rsidRPr="00D7076F">
        <w:rPr>
          <w:rFonts w:asciiTheme="minorHAnsi" w:hAnsiTheme="minorHAnsi" w:cstheme="minorHAnsi"/>
          <w:spacing w:val="-10"/>
        </w:rPr>
        <w:t xml:space="preserve"> </w:t>
      </w:r>
      <w:r w:rsidRPr="00D7076F">
        <w:rPr>
          <w:rFonts w:asciiTheme="minorHAnsi" w:hAnsiTheme="minorHAnsi" w:cstheme="minorHAnsi"/>
        </w:rPr>
        <w:t>disposition</w:t>
      </w:r>
      <w:r w:rsidRPr="00D7076F">
        <w:rPr>
          <w:rFonts w:asciiTheme="minorHAnsi" w:hAnsiTheme="minorHAnsi" w:cstheme="minorHAnsi"/>
          <w:spacing w:val="-10"/>
        </w:rPr>
        <w:t xml:space="preserve"> </w:t>
      </w:r>
      <w:r w:rsidRPr="00D7076F">
        <w:rPr>
          <w:rFonts w:asciiTheme="minorHAnsi" w:hAnsiTheme="minorHAnsi" w:cstheme="minorHAnsi"/>
        </w:rPr>
        <w:t>des</w:t>
      </w:r>
      <w:r w:rsidRPr="00D7076F">
        <w:rPr>
          <w:rFonts w:asciiTheme="minorHAnsi" w:hAnsiTheme="minorHAnsi" w:cstheme="minorHAnsi"/>
          <w:spacing w:val="-11"/>
        </w:rPr>
        <w:t xml:space="preserve"> </w:t>
      </w:r>
      <w:r w:rsidRPr="00D7076F">
        <w:rPr>
          <w:rFonts w:asciiTheme="minorHAnsi" w:hAnsiTheme="minorHAnsi" w:cstheme="minorHAnsi"/>
        </w:rPr>
        <w:t>PNT</w:t>
      </w:r>
      <w:r w:rsidRPr="00D7076F">
        <w:rPr>
          <w:rFonts w:asciiTheme="minorHAnsi" w:hAnsiTheme="minorHAnsi" w:cstheme="minorHAnsi"/>
          <w:spacing w:val="-13"/>
        </w:rPr>
        <w:t xml:space="preserve"> </w:t>
      </w:r>
      <w:r w:rsidRPr="00D7076F">
        <w:rPr>
          <w:rFonts w:asciiTheme="minorHAnsi" w:hAnsiTheme="minorHAnsi" w:cstheme="minorHAnsi"/>
        </w:rPr>
        <w:t>au travers</w:t>
      </w:r>
      <w:r w:rsidRPr="00D7076F">
        <w:rPr>
          <w:rFonts w:asciiTheme="minorHAnsi" w:hAnsiTheme="minorHAnsi" w:cstheme="minorHAnsi"/>
          <w:spacing w:val="-13"/>
        </w:rPr>
        <w:t xml:space="preserve"> </w:t>
      </w:r>
      <w:r w:rsidRPr="00D7076F">
        <w:rPr>
          <w:rFonts w:asciiTheme="minorHAnsi" w:hAnsiTheme="minorHAnsi" w:cstheme="minorHAnsi"/>
        </w:rPr>
        <w:t>de</w:t>
      </w:r>
      <w:r w:rsidRPr="00D7076F">
        <w:rPr>
          <w:rFonts w:asciiTheme="minorHAnsi" w:hAnsiTheme="minorHAnsi" w:cstheme="minorHAnsi"/>
          <w:spacing w:val="-12"/>
        </w:rPr>
        <w:t xml:space="preserve"> </w:t>
      </w:r>
      <w:r w:rsidRPr="00D7076F">
        <w:rPr>
          <w:rFonts w:asciiTheme="minorHAnsi" w:hAnsiTheme="minorHAnsi" w:cstheme="minorHAnsi"/>
        </w:rPr>
        <w:t>3</w:t>
      </w:r>
      <w:r w:rsidRPr="00D7076F">
        <w:rPr>
          <w:rFonts w:asciiTheme="minorHAnsi" w:hAnsiTheme="minorHAnsi" w:cstheme="minorHAnsi"/>
          <w:spacing w:val="-13"/>
        </w:rPr>
        <w:t xml:space="preserve"> </w:t>
      </w:r>
      <w:r w:rsidRPr="00D7076F">
        <w:rPr>
          <w:rFonts w:asciiTheme="minorHAnsi" w:hAnsiTheme="minorHAnsi" w:cstheme="minorHAnsi"/>
        </w:rPr>
        <w:t>catalogues</w:t>
      </w:r>
      <w:r w:rsidRPr="00D7076F">
        <w:rPr>
          <w:rFonts w:asciiTheme="minorHAnsi" w:hAnsiTheme="minorHAnsi" w:cstheme="minorHAnsi"/>
          <w:spacing w:val="-12"/>
        </w:rPr>
        <w:t xml:space="preserve"> </w:t>
      </w:r>
      <w:r w:rsidRPr="00D7076F">
        <w:rPr>
          <w:rFonts w:asciiTheme="minorHAnsi" w:hAnsiTheme="minorHAnsi" w:cstheme="minorHAnsi"/>
        </w:rPr>
        <w:t>d’applications</w:t>
      </w:r>
      <w:r w:rsidRPr="00D7076F">
        <w:rPr>
          <w:rFonts w:asciiTheme="minorHAnsi" w:hAnsiTheme="minorHAnsi" w:cstheme="minorHAnsi"/>
          <w:spacing w:val="-13"/>
        </w:rPr>
        <w:t xml:space="preserve"> </w:t>
      </w:r>
      <w:r w:rsidRPr="00D7076F">
        <w:rPr>
          <w:rFonts w:asciiTheme="minorHAnsi" w:hAnsiTheme="minorHAnsi" w:cstheme="minorHAnsi"/>
        </w:rPr>
        <w:t>contrôlés</w:t>
      </w:r>
      <w:r w:rsidRPr="00D7076F">
        <w:rPr>
          <w:rFonts w:asciiTheme="minorHAnsi" w:hAnsiTheme="minorHAnsi" w:cstheme="minorHAnsi"/>
          <w:spacing w:val="-12"/>
        </w:rPr>
        <w:t xml:space="preserve"> </w:t>
      </w:r>
      <w:r w:rsidRPr="00D7076F">
        <w:rPr>
          <w:rFonts w:asciiTheme="minorHAnsi" w:hAnsiTheme="minorHAnsi" w:cstheme="minorHAnsi"/>
        </w:rPr>
        <w:t>depuis</w:t>
      </w:r>
      <w:r w:rsidRPr="00D7076F">
        <w:rPr>
          <w:rFonts w:asciiTheme="minorHAnsi" w:hAnsiTheme="minorHAnsi" w:cstheme="minorHAnsi"/>
          <w:spacing w:val="-13"/>
        </w:rPr>
        <w:t xml:space="preserve"> </w:t>
      </w:r>
      <w:r w:rsidRPr="00D7076F">
        <w:rPr>
          <w:rFonts w:asciiTheme="minorHAnsi" w:hAnsiTheme="minorHAnsi" w:cstheme="minorHAnsi"/>
        </w:rPr>
        <w:t>AIRWATCH.</w:t>
      </w:r>
    </w:p>
    <w:p w14:paraId="385D7FD1" w14:textId="77777777" w:rsidR="0062052F" w:rsidRDefault="0062052F" w:rsidP="00D7076F">
      <w:pPr>
        <w:pStyle w:val="Corpsdetexte"/>
        <w:spacing w:before="80" w:line="249" w:lineRule="auto"/>
        <w:ind w:left="284" w:right="14"/>
        <w:jc w:val="both"/>
        <w:rPr>
          <w:rFonts w:asciiTheme="minorHAnsi" w:hAnsiTheme="minorHAnsi" w:cstheme="minorHAnsi"/>
        </w:rPr>
      </w:pPr>
    </w:p>
    <w:p w14:paraId="183B8DCA" w14:textId="7C029C90" w:rsidR="0062052F" w:rsidRPr="00284B2F" w:rsidRDefault="0062052F" w:rsidP="006F6016">
      <w:pPr>
        <w:pStyle w:val="Titre2"/>
      </w:pPr>
      <w:bookmarkStart w:id="97" w:name="_Toc164785630"/>
      <w:bookmarkStart w:id="98" w:name="_Toc164785772"/>
      <w:bookmarkStart w:id="99" w:name="_Toc168580256"/>
      <w:r w:rsidRPr="00284B2F">
        <w:t>MODIFICATIONS DES APPLICATIONS METIER</w:t>
      </w:r>
      <w:bookmarkEnd w:id="97"/>
      <w:bookmarkEnd w:id="98"/>
      <w:bookmarkEnd w:id="99"/>
    </w:p>
    <w:p w14:paraId="7C1BCB81" w14:textId="4B7EC570" w:rsidR="00DE7CE6" w:rsidRPr="00D7076F" w:rsidDel="005B0461" w:rsidRDefault="00E02E7B" w:rsidP="00D7076F">
      <w:pPr>
        <w:pStyle w:val="Corpsdetexte"/>
        <w:spacing w:before="82" w:line="249" w:lineRule="auto"/>
        <w:ind w:left="284" w:right="14"/>
        <w:jc w:val="both"/>
        <w:rPr>
          <w:del w:id="100" w:author="MARIE Felix" w:date="2025-05-07T15:27:00Z" w16du:dateUtc="2025-05-07T13:27:00Z"/>
          <w:rFonts w:asciiTheme="minorHAnsi" w:hAnsiTheme="minorHAnsi" w:cstheme="minorHAnsi"/>
        </w:rPr>
      </w:pPr>
      <w:del w:id="101" w:author="MARIE Felix" w:date="2025-05-07T15:27:00Z" w16du:dateUtc="2025-05-07T13:27:00Z">
        <w:r w:rsidRPr="00D7076F" w:rsidDel="005B0461">
          <w:rPr>
            <w:rFonts w:asciiTheme="minorHAnsi" w:hAnsiTheme="minorHAnsi" w:cstheme="minorHAnsi"/>
          </w:rPr>
          <w:delText>Il est aujourd’hui impossible techniquement de bloquer une révision iOS sur l’iPad</w:delText>
        </w:r>
        <w:r w:rsidRPr="00D7076F" w:rsidDel="005B0461">
          <w:rPr>
            <w:rFonts w:asciiTheme="minorHAnsi" w:hAnsiTheme="minorHAnsi" w:cstheme="minorHAnsi"/>
            <w:spacing w:val="-11"/>
          </w:rPr>
          <w:delText xml:space="preserve"> </w:delText>
        </w:r>
        <w:r w:rsidRPr="00D7076F" w:rsidDel="005B0461">
          <w:rPr>
            <w:rFonts w:asciiTheme="minorHAnsi" w:hAnsiTheme="minorHAnsi" w:cstheme="minorHAnsi"/>
          </w:rPr>
          <w:delText>d’un</w:delText>
        </w:r>
        <w:r w:rsidRPr="00D7076F" w:rsidDel="005B0461">
          <w:rPr>
            <w:rFonts w:asciiTheme="minorHAnsi" w:hAnsiTheme="minorHAnsi" w:cstheme="minorHAnsi"/>
            <w:spacing w:val="-11"/>
          </w:rPr>
          <w:delText xml:space="preserve"> </w:delText>
        </w:r>
        <w:r w:rsidRPr="00D7076F" w:rsidDel="005B0461">
          <w:rPr>
            <w:rFonts w:asciiTheme="minorHAnsi" w:hAnsiTheme="minorHAnsi" w:cstheme="minorHAnsi"/>
          </w:rPr>
          <w:delText>PNT.</w:delText>
        </w:r>
        <w:r w:rsidRPr="00D7076F" w:rsidDel="005B0461">
          <w:rPr>
            <w:rFonts w:asciiTheme="minorHAnsi" w:hAnsiTheme="minorHAnsi" w:cstheme="minorHAnsi"/>
            <w:spacing w:val="-13"/>
          </w:rPr>
          <w:delText xml:space="preserve"> </w:delText>
        </w:r>
        <w:r w:rsidRPr="00D7076F" w:rsidDel="005B0461">
          <w:rPr>
            <w:rFonts w:asciiTheme="minorHAnsi" w:hAnsiTheme="minorHAnsi" w:cstheme="minorHAnsi"/>
          </w:rPr>
          <w:delText>Toutefois,</w:delText>
        </w:r>
        <w:r w:rsidRPr="00D7076F" w:rsidDel="005B0461">
          <w:rPr>
            <w:rFonts w:asciiTheme="minorHAnsi" w:hAnsiTheme="minorHAnsi" w:cstheme="minorHAnsi"/>
            <w:spacing w:val="-10"/>
          </w:rPr>
          <w:delText xml:space="preserve"> </w:delText>
        </w:r>
        <w:r w:rsidRPr="00D7076F" w:rsidDel="005B0461">
          <w:rPr>
            <w:rFonts w:asciiTheme="minorHAnsi" w:hAnsiTheme="minorHAnsi" w:cstheme="minorHAnsi"/>
          </w:rPr>
          <w:delText>les</w:delText>
        </w:r>
        <w:r w:rsidRPr="00D7076F" w:rsidDel="005B0461">
          <w:rPr>
            <w:rFonts w:asciiTheme="minorHAnsi" w:hAnsiTheme="minorHAnsi" w:cstheme="minorHAnsi"/>
            <w:spacing w:val="-12"/>
          </w:rPr>
          <w:delText xml:space="preserve"> </w:delText>
        </w:r>
        <w:r w:rsidRPr="00D7076F" w:rsidDel="005B0461">
          <w:rPr>
            <w:rFonts w:asciiTheme="minorHAnsi" w:hAnsiTheme="minorHAnsi" w:cstheme="minorHAnsi"/>
          </w:rPr>
          <w:delText>pilotes</w:delText>
        </w:r>
        <w:r w:rsidRPr="00D7076F" w:rsidDel="005B0461">
          <w:rPr>
            <w:rFonts w:asciiTheme="minorHAnsi" w:hAnsiTheme="minorHAnsi" w:cstheme="minorHAnsi"/>
            <w:spacing w:val="-12"/>
          </w:rPr>
          <w:delText xml:space="preserve"> </w:delText>
        </w:r>
        <w:r w:rsidRPr="00D7076F" w:rsidDel="005B0461">
          <w:rPr>
            <w:rFonts w:asciiTheme="minorHAnsi" w:hAnsiTheme="minorHAnsi" w:cstheme="minorHAnsi"/>
          </w:rPr>
          <w:delText>sont</w:delText>
        </w:r>
        <w:r w:rsidRPr="00D7076F" w:rsidDel="005B0461">
          <w:rPr>
            <w:rFonts w:asciiTheme="minorHAnsi" w:hAnsiTheme="minorHAnsi" w:cstheme="minorHAnsi"/>
            <w:spacing w:val="-12"/>
          </w:rPr>
          <w:delText xml:space="preserve"> </w:delText>
        </w:r>
        <w:r w:rsidRPr="00D7076F" w:rsidDel="005B0461">
          <w:rPr>
            <w:rFonts w:asciiTheme="minorHAnsi" w:hAnsiTheme="minorHAnsi" w:cstheme="minorHAnsi"/>
          </w:rPr>
          <w:delText>avertis</w:delText>
        </w:r>
        <w:r w:rsidRPr="00D7076F" w:rsidDel="005B0461">
          <w:rPr>
            <w:rFonts w:asciiTheme="minorHAnsi" w:hAnsiTheme="minorHAnsi" w:cstheme="minorHAnsi"/>
            <w:spacing w:val="-12"/>
          </w:rPr>
          <w:delText xml:space="preserve"> </w:delText>
        </w:r>
        <w:r w:rsidRPr="00D7076F" w:rsidDel="005B0461">
          <w:rPr>
            <w:rFonts w:asciiTheme="minorHAnsi" w:hAnsiTheme="minorHAnsi" w:cstheme="minorHAnsi"/>
          </w:rPr>
          <w:delText>qu’ils</w:delText>
        </w:r>
        <w:r w:rsidRPr="00D7076F" w:rsidDel="005B0461">
          <w:rPr>
            <w:rFonts w:asciiTheme="minorHAnsi" w:hAnsiTheme="minorHAnsi" w:cstheme="minorHAnsi"/>
            <w:spacing w:val="-12"/>
          </w:rPr>
          <w:delText xml:space="preserve"> </w:delText>
        </w:r>
        <w:r w:rsidRPr="00D7076F" w:rsidDel="005B0461">
          <w:rPr>
            <w:rFonts w:asciiTheme="minorHAnsi" w:hAnsiTheme="minorHAnsi" w:cstheme="minorHAnsi"/>
          </w:rPr>
          <w:delText>ne</w:delText>
        </w:r>
        <w:r w:rsidRPr="00D7076F" w:rsidDel="005B0461">
          <w:rPr>
            <w:rFonts w:asciiTheme="minorHAnsi" w:hAnsiTheme="minorHAnsi" w:cstheme="minorHAnsi"/>
            <w:spacing w:val="-12"/>
          </w:rPr>
          <w:delText xml:space="preserve"> </w:delText>
        </w:r>
        <w:r w:rsidRPr="00D7076F" w:rsidDel="005B0461">
          <w:rPr>
            <w:rFonts w:asciiTheme="minorHAnsi" w:hAnsiTheme="minorHAnsi" w:cstheme="minorHAnsi"/>
          </w:rPr>
          <w:delText>doivent</w:delText>
        </w:r>
        <w:r w:rsidRPr="00D7076F" w:rsidDel="005B0461">
          <w:rPr>
            <w:rFonts w:asciiTheme="minorHAnsi" w:hAnsiTheme="minorHAnsi" w:cstheme="minorHAnsi"/>
            <w:spacing w:val="-12"/>
          </w:rPr>
          <w:delText xml:space="preserve"> </w:delText>
        </w:r>
        <w:r w:rsidRPr="00D7076F" w:rsidDel="005B0461">
          <w:rPr>
            <w:rFonts w:asciiTheme="minorHAnsi" w:hAnsiTheme="minorHAnsi" w:cstheme="minorHAnsi"/>
          </w:rPr>
          <w:delText>pas</w:delText>
        </w:r>
        <w:r w:rsidRPr="00D7076F" w:rsidDel="005B0461">
          <w:rPr>
            <w:rFonts w:asciiTheme="minorHAnsi" w:hAnsiTheme="minorHAnsi" w:cstheme="minorHAnsi"/>
            <w:spacing w:val="-12"/>
          </w:rPr>
          <w:delText xml:space="preserve"> </w:delText>
        </w:r>
        <w:r w:rsidRPr="00D7076F" w:rsidDel="005B0461">
          <w:rPr>
            <w:rFonts w:asciiTheme="minorHAnsi" w:hAnsiTheme="minorHAnsi" w:cstheme="minorHAnsi"/>
          </w:rPr>
          <w:delText>effectuer la mise à jour (Manuel</w:delText>
        </w:r>
        <w:r w:rsidRPr="00D7076F" w:rsidDel="005B0461">
          <w:rPr>
            <w:rFonts w:asciiTheme="minorHAnsi" w:hAnsiTheme="minorHAnsi" w:cstheme="minorHAnsi"/>
            <w:spacing w:val="-3"/>
          </w:rPr>
          <w:delText xml:space="preserve"> </w:delText>
        </w:r>
        <w:r w:rsidRPr="00D7076F" w:rsidDel="005B0461">
          <w:rPr>
            <w:rFonts w:asciiTheme="minorHAnsi" w:hAnsiTheme="minorHAnsi" w:cstheme="minorHAnsi"/>
          </w:rPr>
          <w:delText>A) tant qu’ils n’ont pas eu la validation du BEOPS.</w:delText>
        </w:r>
      </w:del>
    </w:p>
    <w:p w14:paraId="70C3D131" w14:textId="7A9984F2" w:rsidR="006A669A" w:rsidRPr="00D7076F" w:rsidDel="005B0461" w:rsidRDefault="0062052F" w:rsidP="00D7076F">
      <w:pPr>
        <w:pStyle w:val="Corpsdetexte"/>
        <w:spacing w:before="130" w:line="249" w:lineRule="auto"/>
        <w:ind w:left="284" w:right="14"/>
        <w:jc w:val="both"/>
        <w:rPr>
          <w:del w:id="102" w:author="MARIE Felix" w:date="2025-05-07T15:27:00Z" w16du:dateUtc="2025-05-07T13:27:00Z"/>
          <w:rFonts w:asciiTheme="minorHAnsi" w:hAnsiTheme="minorHAnsi" w:cstheme="minorHAnsi"/>
        </w:rPr>
      </w:pPr>
      <w:del w:id="103" w:author="MARIE Felix" w:date="2025-05-07T15:27:00Z" w16du:dateUtc="2025-05-07T13:27:00Z">
        <w:r w:rsidDel="005B0461">
          <w:rPr>
            <w:rFonts w:asciiTheme="minorHAnsi" w:hAnsiTheme="minorHAnsi" w:cstheme="minorHAnsi"/>
          </w:rPr>
          <w:delText xml:space="preserve">Le même process de suivi s’applique qu’en </w:delText>
        </w:r>
        <w:r w:rsidDel="005B0461">
          <w:fldChar w:fldCharType="begin"/>
        </w:r>
        <w:r w:rsidDel="005B0461">
          <w:delInstrText>HYPERLINK \l "_MODIFICATIONS_DES_APPLICATIONS"</w:delInstrText>
        </w:r>
        <w:r w:rsidDel="005B0461">
          <w:fldChar w:fldCharType="separate"/>
        </w:r>
        <w:r w:rsidRPr="0062052F" w:rsidDel="005B0461">
          <w:rPr>
            <w:rStyle w:val="Lienhypertexte"/>
            <w:rFonts w:asciiTheme="minorHAnsi" w:hAnsiTheme="minorHAnsi" w:cstheme="minorHAnsi"/>
          </w:rPr>
          <w:delText>chapitre 2.6.</w:delText>
        </w:r>
        <w:r w:rsidDel="005B0461">
          <w:fldChar w:fldCharType="end"/>
        </w:r>
        <w:r w:rsidDel="005B0461">
          <w:rPr>
            <w:rFonts w:asciiTheme="minorHAnsi" w:hAnsiTheme="minorHAnsi" w:cstheme="minorHAnsi"/>
          </w:rPr>
          <w:delText xml:space="preserve"> </w:delText>
        </w:r>
      </w:del>
    </w:p>
    <w:p w14:paraId="7A192EE6" w14:textId="572F9CFF" w:rsidR="006A669A" w:rsidRDefault="006A669A" w:rsidP="009C4C3C">
      <w:pPr>
        <w:pStyle w:val="Corpsdetexte"/>
        <w:spacing w:before="90" w:line="259" w:lineRule="auto"/>
        <w:ind w:left="284" w:right="14"/>
        <w:jc w:val="both"/>
        <w:rPr>
          <w:rFonts w:asciiTheme="minorHAnsi" w:hAnsiTheme="minorHAnsi" w:cstheme="minorHAnsi"/>
        </w:rPr>
      </w:pPr>
      <w:del w:id="104" w:author="MARIE Felix" w:date="2025-05-07T15:27:00Z" w16du:dateUtc="2025-05-07T13:27:00Z">
        <w:r w:rsidRPr="00D7076F" w:rsidDel="005B0461">
          <w:rPr>
            <w:rFonts w:asciiTheme="minorHAnsi" w:hAnsiTheme="minorHAnsi" w:cstheme="minorHAnsi"/>
          </w:rPr>
          <w:delText>Les iPads spare ops sont également</w:delText>
        </w:r>
        <w:r w:rsidRPr="00D7076F" w:rsidDel="005B0461">
          <w:rPr>
            <w:rFonts w:asciiTheme="minorHAnsi" w:hAnsiTheme="minorHAnsi" w:cstheme="minorHAnsi"/>
            <w:spacing w:val="-1"/>
          </w:rPr>
          <w:delText xml:space="preserve"> </w:delText>
        </w:r>
        <w:r w:rsidRPr="00D7076F" w:rsidDel="005B0461">
          <w:rPr>
            <w:rFonts w:asciiTheme="minorHAnsi" w:hAnsiTheme="minorHAnsi" w:cstheme="minorHAnsi"/>
          </w:rPr>
          <w:delText>administrés de la même manière</w:delText>
        </w:r>
        <w:r w:rsidRPr="00D7076F" w:rsidDel="005B0461">
          <w:rPr>
            <w:rFonts w:asciiTheme="minorHAnsi" w:hAnsiTheme="minorHAnsi" w:cstheme="minorHAnsi"/>
            <w:spacing w:val="-1"/>
          </w:rPr>
          <w:delText xml:space="preserve"> </w:delText>
        </w:r>
        <w:r w:rsidRPr="00D7076F" w:rsidDel="005B0461">
          <w:rPr>
            <w:rFonts w:asciiTheme="minorHAnsi" w:hAnsiTheme="minorHAnsi" w:cstheme="minorHAnsi"/>
          </w:rPr>
          <w:delText>qu’un iPad PNT (cf. OMA</w:delText>
        </w:r>
        <w:r w:rsidRPr="00D7076F" w:rsidDel="005B0461">
          <w:rPr>
            <w:rFonts w:asciiTheme="minorHAnsi" w:hAnsiTheme="minorHAnsi" w:cstheme="minorHAnsi"/>
            <w:spacing w:val="-3"/>
          </w:rPr>
          <w:delText xml:space="preserve"> </w:delText>
        </w:r>
        <w:r w:rsidRPr="00D7076F" w:rsidDel="005B0461">
          <w:rPr>
            <w:rFonts w:asciiTheme="minorHAnsi" w:hAnsiTheme="minorHAnsi" w:cstheme="minorHAnsi"/>
          </w:rPr>
          <w:delText>8.9 Utilisation de l’iPad spare ops). Le BEOPS vérifie mensuellement</w:delText>
        </w:r>
        <w:r w:rsidRPr="00D7076F" w:rsidDel="005B0461">
          <w:rPr>
            <w:rFonts w:asciiTheme="minorHAnsi" w:hAnsiTheme="minorHAnsi" w:cstheme="minorHAnsi"/>
            <w:spacing w:val="-4"/>
          </w:rPr>
          <w:delText xml:space="preserve"> </w:delText>
        </w:r>
        <w:r w:rsidRPr="00D7076F" w:rsidDel="005B0461">
          <w:rPr>
            <w:rFonts w:asciiTheme="minorHAnsi" w:hAnsiTheme="minorHAnsi" w:cstheme="minorHAnsi"/>
          </w:rPr>
          <w:delText>que</w:delText>
        </w:r>
        <w:r w:rsidRPr="00D7076F" w:rsidDel="005B0461">
          <w:rPr>
            <w:rFonts w:asciiTheme="minorHAnsi" w:hAnsiTheme="minorHAnsi" w:cstheme="minorHAnsi"/>
            <w:spacing w:val="-4"/>
          </w:rPr>
          <w:delText xml:space="preserve"> </w:delText>
        </w:r>
        <w:r w:rsidRPr="00D7076F" w:rsidDel="005B0461">
          <w:rPr>
            <w:rFonts w:asciiTheme="minorHAnsi" w:hAnsiTheme="minorHAnsi" w:cstheme="minorHAnsi"/>
          </w:rPr>
          <w:delText>les</w:delText>
        </w:r>
        <w:r w:rsidRPr="00D7076F" w:rsidDel="005B0461">
          <w:rPr>
            <w:rFonts w:asciiTheme="minorHAnsi" w:hAnsiTheme="minorHAnsi" w:cstheme="minorHAnsi"/>
            <w:spacing w:val="-4"/>
          </w:rPr>
          <w:delText xml:space="preserve"> </w:delText>
        </w:r>
        <w:r w:rsidRPr="00D7076F" w:rsidDel="005B0461">
          <w:rPr>
            <w:rFonts w:asciiTheme="minorHAnsi" w:hAnsiTheme="minorHAnsi" w:cstheme="minorHAnsi"/>
          </w:rPr>
          <w:delText>iPads</w:delText>
        </w:r>
        <w:r w:rsidRPr="00D7076F" w:rsidDel="005B0461">
          <w:rPr>
            <w:rFonts w:asciiTheme="minorHAnsi" w:hAnsiTheme="minorHAnsi" w:cstheme="minorHAnsi"/>
            <w:spacing w:val="-4"/>
          </w:rPr>
          <w:delText xml:space="preserve"> </w:delText>
        </w:r>
        <w:r w:rsidRPr="00D7076F" w:rsidDel="005B0461">
          <w:rPr>
            <w:rFonts w:asciiTheme="minorHAnsi" w:hAnsiTheme="minorHAnsi" w:cstheme="minorHAnsi"/>
          </w:rPr>
          <w:delText>spare</w:delText>
        </w:r>
        <w:r w:rsidRPr="00D7076F" w:rsidDel="005B0461">
          <w:rPr>
            <w:rFonts w:asciiTheme="minorHAnsi" w:hAnsiTheme="minorHAnsi" w:cstheme="minorHAnsi"/>
            <w:spacing w:val="-5"/>
          </w:rPr>
          <w:delText xml:space="preserve"> </w:delText>
        </w:r>
        <w:r w:rsidRPr="00D7076F" w:rsidDel="005B0461">
          <w:rPr>
            <w:rFonts w:asciiTheme="minorHAnsi" w:hAnsiTheme="minorHAnsi" w:cstheme="minorHAnsi"/>
          </w:rPr>
          <w:delText>sont</w:delText>
        </w:r>
        <w:r w:rsidRPr="00D7076F" w:rsidDel="005B0461">
          <w:rPr>
            <w:rFonts w:asciiTheme="minorHAnsi" w:hAnsiTheme="minorHAnsi" w:cstheme="minorHAnsi"/>
            <w:spacing w:val="-5"/>
          </w:rPr>
          <w:delText xml:space="preserve"> </w:delText>
        </w:r>
        <w:r w:rsidRPr="00D7076F" w:rsidDel="005B0461">
          <w:rPr>
            <w:rFonts w:asciiTheme="minorHAnsi" w:hAnsiTheme="minorHAnsi" w:cstheme="minorHAnsi"/>
          </w:rPr>
          <w:delText>à</w:delText>
        </w:r>
        <w:r w:rsidRPr="00D7076F" w:rsidDel="005B0461">
          <w:rPr>
            <w:rFonts w:asciiTheme="minorHAnsi" w:hAnsiTheme="minorHAnsi" w:cstheme="minorHAnsi"/>
            <w:spacing w:val="-4"/>
          </w:rPr>
          <w:delText xml:space="preserve"> </w:delText>
        </w:r>
        <w:r w:rsidRPr="00D7076F" w:rsidDel="005B0461">
          <w:rPr>
            <w:rFonts w:asciiTheme="minorHAnsi" w:hAnsiTheme="minorHAnsi" w:cstheme="minorHAnsi"/>
          </w:rPr>
          <w:delText>jour</w:delText>
        </w:r>
        <w:r w:rsidRPr="00D7076F" w:rsidDel="005B0461">
          <w:rPr>
            <w:rFonts w:asciiTheme="minorHAnsi" w:hAnsiTheme="minorHAnsi" w:cstheme="minorHAnsi"/>
            <w:spacing w:val="-5"/>
          </w:rPr>
          <w:delText xml:space="preserve"> </w:delText>
        </w:r>
        <w:r w:rsidRPr="00D7076F" w:rsidDel="005B0461">
          <w:rPr>
            <w:rFonts w:asciiTheme="minorHAnsi" w:hAnsiTheme="minorHAnsi" w:cstheme="minorHAnsi"/>
          </w:rPr>
          <w:delText>cependant</w:delText>
        </w:r>
        <w:r w:rsidRPr="00D7076F" w:rsidDel="005B0461">
          <w:rPr>
            <w:rFonts w:asciiTheme="minorHAnsi" w:hAnsiTheme="minorHAnsi" w:cstheme="minorHAnsi"/>
            <w:spacing w:val="-4"/>
          </w:rPr>
          <w:delText xml:space="preserve"> </w:delText>
        </w:r>
        <w:r w:rsidRPr="00D7076F" w:rsidDel="005B0461">
          <w:rPr>
            <w:rFonts w:asciiTheme="minorHAnsi" w:hAnsiTheme="minorHAnsi" w:cstheme="minorHAnsi"/>
          </w:rPr>
          <w:delText>les</w:delText>
        </w:r>
        <w:r w:rsidRPr="00D7076F" w:rsidDel="005B0461">
          <w:rPr>
            <w:rFonts w:asciiTheme="minorHAnsi" w:hAnsiTheme="minorHAnsi" w:cstheme="minorHAnsi"/>
            <w:spacing w:val="-4"/>
          </w:rPr>
          <w:delText xml:space="preserve"> </w:delText>
        </w:r>
        <w:r w:rsidRPr="00D7076F" w:rsidDel="005B0461">
          <w:rPr>
            <w:rFonts w:asciiTheme="minorHAnsi" w:hAnsiTheme="minorHAnsi" w:cstheme="minorHAnsi"/>
          </w:rPr>
          <w:delText>PNT</w:delText>
        </w:r>
        <w:r w:rsidRPr="00D7076F" w:rsidDel="005B0461">
          <w:rPr>
            <w:rFonts w:asciiTheme="minorHAnsi" w:hAnsiTheme="minorHAnsi" w:cstheme="minorHAnsi"/>
            <w:spacing w:val="-8"/>
          </w:rPr>
          <w:delText xml:space="preserve"> </w:delText>
        </w:r>
        <w:r w:rsidRPr="00D7076F" w:rsidDel="005B0461">
          <w:rPr>
            <w:rFonts w:asciiTheme="minorHAnsi" w:hAnsiTheme="minorHAnsi" w:cstheme="minorHAnsi"/>
          </w:rPr>
          <w:delText>doivent</w:delText>
        </w:r>
        <w:r w:rsidRPr="00D7076F" w:rsidDel="005B0461">
          <w:rPr>
            <w:rFonts w:asciiTheme="minorHAnsi" w:hAnsiTheme="minorHAnsi" w:cstheme="minorHAnsi"/>
            <w:spacing w:val="-5"/>
          </w:rPr>
          <w:delText xml:space="preserve"> </w:delText>
        </w:r>
        <w:r w:rsidRPr="00D7076F" w:rsidDel="005B0461">
          <w:rPr>
            <w:rFonts w:asciiTheme="minorHAnsi" w:hAnsiTheme="minorHAnsi" w:cstheme="minorHAnsi"/>
          </w:rPr>
          <w:delText>mettre à jour l’iPad avant leur vol conformément aux procédures.</w:delText>
        </w:r>
      </w:del>
      <w:ins w:id="105" w:author="MARIE Felix" w:date="2025-05-07T15:27:00Z" w16du:dateUtc="2025-05-07T13:27:00Z">
        <w:r w:rsidR="005B0461">
          <w:rPr>
            <w:rFonts w:asciiTheme="minorHAnsi" w:hAnsiTheme="minorHAnsi" w:cstheme="minorHAnsi"/>
          </w:rPr>
          <w:t>Voir §2.5.</w:t>
        </w:r>
      </w:ins>
    </w:p>
    <w:p w14:paraId="4C5FD7A5" w14:textId="77777777" w:rsidR="00793A1E" w:rsidRDefault="00793A1E" w:rsidP="009C4C3C">
      <w:pPr>
        <w:pStyle w:val="Corpsdetexte"/>
        <w:spacing w:before="90" w:line="259" w:lineRule="auto"/>
        <w:ind w:left="284" w:right="14"/>
        <w:jc w:val="both"/>
        <w:rPr>
          <w:rFonts w:asciiTheme="minorHAnsi" w:hAnsiTheme="minorHAnsi" w:cstheme="minorHAnsi"/>
        </w:rPr>
      </w:pPr>
    </w:p>
    <w:p w14:paraId="2C6D4E0A" w14:textId="77777777" w:rsidR="00793A1E" w:rsidRDefault="00793A1E" w:rsidP="009C4C3C">
      <w:pPr>
        <w:pStyle w:val="Corpsdetexte"/>
        <w:spacing w:before="90" w:line="259" w:lineRule="auto"/>
        <w:ind w:left="284" w:right="14"/>
        <w:jc w:val="both"/>
        <w:rPr>
          <w:rFonts w:asciiTheme="minorHAnsi" w:hAnsiTheme="minorHAnsi" w:cstheme="minorHAnsi"/>
        </w:rPr>
      </w:pPr>
    </w:p>
    <w:p w14:paraId="535BB003" w14:textId="77777777" w:rsidR="00793A1E" w:rsidRDefault="00793A1E" w:rsidP="009C4C3C">
      <w:pPr>
        <w:pStyle w:val="Corpsdetexte"/>
        <w:spacing w:before="90" w:line="259" w:lineRule="auto"/>
        <w:ind w:left="284" w:right="14"/>
        <w:jc w:val="both"/>
        <w:rPr>
          <w:rFonts w:asciiTheme="minorHAnsi" w:hAnsiTheme="minorHAnsi" w:cstheme="minorHAnsi"/>
        </w:rPr>
      </w:pPr>
    </w:p>
    <w:p w14:paraId="5E56AFD1" w14:textId="77777777" w:rsidR="00793A1E" w:rsidRDefault="00793A1E" w:rsidP="009C4C3C">
      <w:pPr>
        <w:pStyle w:val="Corpsdetexte"/>
        <w:spacing w:before="90" w:line="259" w:lineRule="auto"/>
        <w:ind w:left="284" w:right="14"/>
        <w:jc w:val="both"/>
        <w:rPr>
          <w:rFonts w:asciiTheme="minorHAnsi" w:hAnsiTheme="minorHAnsi" w:cstheme="minorHAnsi"/>
        </w:rPr>
      </w:pPr>
    </w:p>
    <w:p w14:paraId="2F6F021D" w14:textId="77777777" w:rsidR="00793A1E" w:rsidRDefault="00793A1E" w:rsidP="009C4C3C">
      <w:pPr>
        <w:pStyle w:val="Corpsdetexte"/>
        <w:spacing w:before="90" w:line="259" w:lineRule="auto"/>
        <w:ind w:left="284" w:right="14"/>
        <w:jc w:val="both"/>
        <w:rPr>
          <w:rFonts w:asciiTheme="minorHAnsi" w:hAnsiTheme="minorHAnsi" w:cstheme="minorHAnsi"/>
        </w:rPr>
      </w:pPr>
    </w:p>
    <w:p w14:paraId="2994E829" w14:textId="77777777" w:rsidR="00793A1E" w:rsidRDefault="00793A1E" w:rsidP="009C4C3C">
      <w:pPr>
        <w:pStyle w:val="Corpsdetexte"/>
        <w:spacing w:before="90" w:line="259" w:lineRule="auto"/>
        <w:ind w:left="284" w:right="14"/>
        <w:jc w:val="both"/>
        <w:rPr>
          <w:rFonts w:asciiTheme="minorHAnsi" w:hAnsiTheme="minorHAnsi" w:cstheme="minorHAnsi"/>
        </w:rPr>
      </w:pPr>
    </w:p>
    <w:p w14:paraId="6B3E2249" w14:textId="77777777" w:rsidR="00793A1E" w:rsidRDefault="00793A1E" w:rsidP="009C4C3C">
      <w:pPr>
        <w:pStyle w:val="Corpsdetexte"/>
        <w:spacing w:before="90" w:line="259" w:lineRule="auto"/>
        <w:ind w:left="284" w:right="14"/>
        <w:jc w:val="both"/>
        <w:rPr>
          <w:rFonts w:asciiTheme="minorHAnsi" w:hAnsiTheme="minorHAnsi" w:cstheme="minorHAnsi"/>
        </w:rPr>
      </w:pPr>
    </w:p>
    <w:p w14:paraId="6C38E82F" w14:textId="77777777" w:rsidR="00793A1E" w:rsidRDefault="00793A1E" w:rsidP="009C4C3C">
      <w:pPr>
        <w:pStyle w:val="Corpsdetexte"/>
        <w:spacing w:before="90" w:line="259" w:lineRule="auto"/>
        <w:ind w:left="284" w:right="14"/>
        <w:jc w:val="both"/>
        <w:rPr>
          <w:rFonts w:asciiTheme="minorHAnsi" w:hAnsiTheme="minorHAnsi" w:cstheme="minorHAnsi"/>
        </w:rPr>
      </w:pPr>
    </w:p>
    <w:p w14:paraId="7B57263C" w14:textId="77777777" w:rsidR="00793A1E" w:rsidRDefault="00793A1E" w:rsidP="009C4C3C">
      <w:pPr>
        <w:pStyle w:val="Corpsdetexte"/>
        <w:spacing w:before="90" w:line="259" w:lineRule="auto"/>
        <w:ind w:left="284" w:right="14"/>
        <w:jc w:val="both"/>
        <w:rPr>
          <w:rFonts w:asciiTheme="minorHAnsi" w:hAnsiTheme="minorHAnsi" w:cstheme="minorHAnsi"/>
        </w:rPr>
      </w:pPr>
    </w:p>
    <w:p w14:paraId="3C6A22A5" w14:textId="77777777" w:rsidR="00793A1E" w:rsidRDefault="00793A1E" w:rsidP="009C4C3C">
      <w:pPr>
        <w:pStyle w:val="Corpsdetexte"/>
        <w:spacing w:before="90" w:line="259" w:lineRule="auto"/>
        <w:ind w:left="284" w:right="14"/>
        <w:jc w:val="both"/>
        <w:rPr>
          <w:rFonts w:asciiTheme="minorHAnsi" w:hAnsiTheme="minorHAnsi" w:cstheme="minorHAnsi"/>
        </w:rPr>
      </w:pPr>
    </w:p>
    <w:p w14:paraId="32099ABD" w14:textId="77777777" w:rsidR="00793A1E" w:rsidRDefault="00793A1E" w:rsidP="009C4C3C">
      <w:pPr>
        <w:pStyle w:val="Corpsdetexte"/>
        <w:spacing w:before="90" w:line="259" w:lineRule="auto"/>
        <w:ind w:left="284" w:right="14"/>
        <w:jc w:val="both"/>
        <w:rPr>
          <w:rFonts w:asciiTheme="minorHAnsi" w:hAnsiTheme="minorHAnsi" w:cstheme="minorHAnsi"/>
        </w:rPr>
      </w:pPr>
    </w:p>
    <w:p w14:paraId="58946BCE" w14:textId="77777777" w:rsidR="00793A1E" w:rsidRDefault="00793A1E" w:rsidP="009C4C3C">
      <w:pPr>
        <w:pStyle w:val="Corpsdetexte"/>
        <w:spacing w:before="90" w:line="259" w:lineRule="auto"/>
        <w:ind w:left="284" w:right="14"/>
        <w:jc w:val="both"/>
        <w:rPr>
          <w:rFonts w:asciiTheme="minorHAnsi" w:hAnsiTheme="minorHAnsi" w:cstheme="minorHAnsi"/>
        </w:rPr>
      </w:pPr>
    </w:p>
    <w:p w14:paraId="52349D48" w14:textId="77777777" w:rsidR="00793A1E" w:rsidRDefault="00793A1E" w:rsidP="00BB7E3A">
      <w:pPr>
        <w:pStyle w:val="Corpsdetexte"/>
        <w:spacing w:before="90" w:line="259" w:lineRule="auto"/>
        <w:ind w:right="14"/>
        <w:jc w:val="both"/>
        <w:rPr>
          <w:rFonts w:asciiTheme="minorHAnsi" w:hAnsiTheme="minorHAnsi" w:cstheme="minorHAnsi"/>
        </w:rPr>
      </w:pPr>
    </w:p>
    <w:p w14:paraId="31305FB9" w14:textId="77777777" w:rsidR="008841D0" w:rsidRDefault="008841D0" w:rsidP="009C4C3C">
      <w:pPr>
        <w:pStyle w:val="Corpsdetexte"/>
        <w:spacing w:before="90" w:line="259" w:lineRule="auto"/>
        <w:ind w:left="284" w:right="14"/>
        <w:jc w:val="both"/>
        <w:rPr>
          <w:rFonts w:asciiTheme="minorHAnsi" w:hAnsiTheme="minorHAnsi" w:cstheme="minorHAnsi"/>
        </w:rPr>
      </w:pPr>
    </w:p>
    <w:p w14:paraId="4A1E0960" w14:textId="77777777" w:rsidR="008841D0" w:rsidRDefault="008841D0" w:rsidP="00977D44">
      <w:pPr>
        <w:pStyle w:val="Titre1"/>
        <w:numPr>
          <w:ilvl w:val="0"/>
          <w:numId w:val="11"/>
        </w:numPr>
        <w:rPr>
          <w:rFonts w:ascii="Arial" w:eastAsiaTheme="minorHAnsi" w:hAnsi="Arial" w:cs="Arial"/>
        </w:rPr>
      </w:pPr>
      <w:bookmarkStart w:id="106" w:name="_Toc164785631"/>
      <w:bookmarkStart w:id="107" w:name="_Toc164785773"/>
      <w:bookmarkStart w:id="108" w:name="_Toc168580257"/>
      <w:r>
        <w:rPr>
          <w:rFonts w:ascii="Arial" w:eastAsiaTheme="minorHAnsi" w:hAnsi="Arial" w:cs="Arial"/>
        </w:rPr>
        <w:t>INVENTAIRE DES APPLICATIONS METIER</w:t>
      </w:r>
      <w:bookmarkEnd w:id="106"/>
      <w:bookmarkEnd w:id="107"/>
      <w:bookmarkEnd w:id="108"/>
    </w:p>
    <w:p w14:paraId="7D5A78B8" w14:textId="77777777" w:rsidR="008841D0" w:rsidRDefault="008841D0" w:rsidP="00E2772B">
      <w:pPr>
        <w:rPr>
          <w:rFonts w:eastAsiaTheme="minorHAnsi"/>
        </w:rPr>
      </w:pPr>
    </w:p>
    <w:p w14:paraId="1AE9DC68" w14:textId="54AA5519" w:rsidR="006A669A" w:rsidRPr="008841D0" w:rsidRDefault="00793A1E" w:rsidP="006F6016">
      <w:pPr>
        <w:pStyle w:val="Titre2"/>
      </w:pPr>
      <w:bookmarkStart w:id="109" w:name="_Toc168580258"/>
      <w:r>
        <w:t>APPLICATIONS AUTORISEES</w:t>
      </w:r>
      <w:bookmarkEnd w:id="109"/>
    </w:p>
    <w:p w14:paraId="3EEFCB9A" w14:textId="77777777" w:rsidR="00DE7CE6" w:rsidRPr="00D7076F" w:rsidRDefault="00DE7CE6" w:rsidP="00D7076F">
      <w:pPr>
        <w:pStyle w:val="Corpsdetexte"/>
        <w:spacing w:before="6"/>
        <w:ind w:left="284" w:right="14"/>
        <w:jc w:val="both"/>
        <w:rPr>
          <w:rFonts w:asciiTheme="minorHAnsi" w:hAnsiTheme="minorHAnsi" w:cstheme="minorHAnsi"/>
          <w:sz w:val="2"/>
        </w:rPr>
      </w:pPr>
      <w:bookmarkStart w:id="110" w:name="2._Outils_Airbus"/>
      <w:bookmarkEnd w:id="110"/>
    </w:p>
    <w:tbl>
      <w:tblPr>
        <w:tblStyle w:val="TableauGrille6Couleur-Accentuation1"/>
        <w:tblpPr w:leftFromText="180" w:rightFromText="180" w:vertAnchor="text" w:horzAnchor="margin" w:tblpY="266"/>
        <w:tblW w:w="5000" w:type="pct"/>
        <w:tblLook w:val="04A0" w:firstRow="1" w:lastRow="0" w:firstColumn="1" w:lastColumn="0" w:noHBand="0" w:noVBand="1"/>
      </w:tblPr>
      <w:tblGrid>
        <w:gridCol w:w="2179"/>
        <w:gridCol w:w="3039"/>
        <w:gridCol w:w="855"/>
        <w:gridCol w:w="877"/>
      </w:tblGrid>
      <w:tr w:rsidR="007E4196" w:rsidRPr="007E4196" w14:paraId="53BC242B" w14:textId="77777777" w:rsidTr="007E4196">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3753" w:type="pct"/>
            <w:gridSpan w:val="2"/>
          </w:tcPr>
          <w:p w14:paraId="379466C6" w14:textId="77777777" w:rsidR="008841D0" w:rsidRPr="007E4196" w:rsidRDefault="008841D0" w:rsidP="007E4196">
            <w:pPr>
              <w:rPr>
                <w:rFonts w:asciiTheme="minorHAnsi" w:hAnsiTheme="minorHAnsi" w:cstheme="minorHAnsi"/>
                <w:b w:val="0"/>
                <w:bCs w:val="0"/>
                <w:sz w:val="20"/>
                <w:szCs w:val="20"/>
                <w:lang w:val="en-US"/>
              </w:rPr>
            </w:pPr>
            <w:r w:rsidRPr="007E4196">
              <w:rPr>
                <w:rFonts w:asciiTheme="minorHAnsi" w:hAnsiTheme="minorHAnsi" w:cstheme="minorHAnsi"/>
                <w:b w:val="0"/>
                <w:bCs w:val="0"/>
                <w:sz w:val="20"/>
                <w:szCs w:val="20"/>
                <w:lang w:val="en-US"/>
              </w:rPr>
              <w:t>Main applications</w:t>
            </w:r>
          </w:p>
        </w:tc>
        <w:tc>
          <w:tcPr>
            <w:tcW w:w="615" w:type="pct"/>
          </w:tcPr>
          <w:p w14:paraId="53378861" w14:textId="77777777" w:rsidR="008841D0" w:rsidRPr="007E4196" w:rsidRDefault="008841D0" w:rsidP="007E4196">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0"/>
                <w:szCs w:val="20"/>
                <w:lang w:val="en-US"/>
              </w:rPr>
            </w:pPr>
            <w:r w:rsidRPr="007E4196">
              <w:rPr>
                <w:rFonts w:asciiTheme="minorHAnsi" w:hAnsiTheme="minorHAnsi" w:cstheme="minorHAnsi"/>
                <w:b w:val="0"/>
                <w:bCs w:val="0"/>
                <w:sz w:val="20"/>
                <w:szCs w:val="20"/>
                <w:lang w:val="en-US"/>
              </w:rPr>
              <w:t>iPad EFB</w:t>
            </w:r>
          </w:p>
        </w:tc>
        <w:tc>
          <w:tcPr>
            <w:tcW w:w="632" w:type="pct"/>
          </w:tcPr>
          <w:p w14:paraId="1477D1E6" w14:textId="77777777" w:rsidR="008841D0" w:rsidRPr="007E4196" w:rsidRDefault="008841D0" w:rsidP="007E4196">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0"/>
                <w:szCs w:val="20"/>
                <w:lang w:val="en-US"/>
              </w:rPr>
            </w:pPr>
            <w:r w:rsidRPr="007E4196">
              <w:rPr>
                <w:rFonts w:asciiTheme="minorHAnsi" w:hAnsiTheme="minorHAnsi" w:cstheme="minorHAnsi"/>
                <w:b w:val="0"/>
                <w:bCs w:val="0"/>
                <w:sz w:val="20"/>
                <w:szCs w:val="20"/>
                <w:lang w:val="en-US"/>
              </w:rPr>
              <w:t>iPad PNT</w:t>
            </w:r>
          </w:p>
        </w:tc>
      </w:tr>
      <w:tr w:rsidR="007E4196" w:rsidRPr="007E4196" w14:paraId="2090D526" w14:textId="77777777" w:rsidTr="007E4196">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568" w:type="pct"/>
          </w:tcPr>
          <w:p w14:paraId="73C467A0" w14:textId="724C6047" w:rsidR="008841D0" w:rsidRPr="00793A1E" w:rsidRDefault="008841D0" w:rsidP="007E4196">
            <w:pPr>
              <w:rPr>
                <w:rFonts w:asciiTheme="minorHAnsi" w:hAnsiTheme="minorHAnsi" w:cstheme="minorHAnsi"/>
                <w:b w:val="0"/>
                <w:bCs w:val="0"/>
                <w:sz w:val="20"/>
                <w:szCs w:val="20"/>
                <w:u w:val="single"/>
                <w:lang w:val="en-US"/>
              </w:rPr>
            </w:pPr>
            <w:hyperlink w:anchor="_FLYSMART_WITH_AIRBUS" w:history="1">
              <w:r w:rsidRPr="00793A1E">
                <w:rPr>
                  <w:rStyle w:val="Lienhypertexte"/>
                  <w:rFonts w:asciiTheme="minorHAnsi" w:hAnsiTheme="minorHAnsi" w:cstheme="minorHAnsi"/>
                  <w:b w:val="0"/>
                  <w:bCs w:val="0"/>
                  <w:sz w:val="20"/>
                  <w:szCs w:val="20"/>
                </w:rPr>
                <w:t>Flysmart with Airbus (FS+)</w:t>
              </w:r>
            </w:hyperlink>
          </w:p>
        </w:tc>
        <w:tc>
          <w:tcPr>
            <w:tcW w:w="2186" w:type="pct"/>
          </w:tcPr>
          <w:p w14:paraId="50C85571" w14:textId="77777777" w:rsidR="008841D0" w:rsidRPr="007E4196" w:rsidRDefault="008841D0" w:rsidP="007E4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Performance and eQRH</w:t>
            </w:r>
          </w:p>
        </w:tc>
        <w:tc>
          <w:tcPr>
            <w:tcW w:w="615" w:type="pct"/>
          </w:tcPr>
          <w:p w14:paraId="3082B4AE" w14:textId="77777777" w:rsidR="008841D0" w:rsidRPr="007E4196" w:rsidRDefault="008841D0" w:rsidP="007E4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X</w:t>
            </w:r>
          </w:p>
        </w:tc>
        <w:tc>
          <w:tcPr>
            <w:tcW w:w="632" w:type="pct"/>
          </w:tcPr>
          <w:p w14:paraId="215A4EE1" w14:textId="77777777" w:rsidR="008841D0" w:rsidRPr="007E4196" w:rsidRDefault="008841D0" w:rsidP="007E4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X</w:t>
            </w:r>
          </w:p>
        </w:tc>
      </w:tr>
      <w:tr w:rsidR="007E4196" w:rsidRPr="007E4196" w14:paraId="442D27ED" w14:textId="77777777" w:rsidTr="007E4196">
        <w:trPr>
          <w:trHeight w:val="537"/>
        </w:trPr>
        <w:tc>
          <w:tcPr>
            <w:cnfStyle w:val="001000000000" w:firstRow="0" w:lastRow="0" w:firstColumn="1" w:lastColumn="0" w:oddVBand="0" w:evenVBand="0" w:oddHBand="0" w:evenHBand="0" w:firstRowFirstColumn="0" w:firstRowLastColumn="0" w:lastRowFirstColumn="0" w:lastRowLastColumn="0"/>
            <w:tcW w:w="1568" w:type="pct"/>
          </w:tcPr>
          <w:p w14:paraId="6F4DCA40" w14:textId="3B11C81B" w:rsidR="008841D0" w:rsidRPr="007E4196" w:rsidRDefault="008841D0" w:rsidP="007E4196">
            <w:pPr>
              <w:rPr>
                <w:rFonts w:asciiTheme="minorHAnsi" w:hAnsiTheme="minorHAnsi" w:cstheme="minorHAnsi"/>
                <w:b w:val="0"/>
                <w:bCs w:val="0"/>
                <w:sz w:val="20"/>
                <w:szCs w:val="20"/>
                <w:lang w:val="en-US"/>
              </w:rPr>
            </w:pPr>
            <w:hyperlink w:anchor="_LIDO_mPILOT" w:history="1">
              <w:r w:rsidRPr="00793A1E">
                <w:rPr>
                  <w:rStyle w:val="Lienhypertexte"/>
                  <w:rFonts w:asciiTheme="minorHAnsi" w:hAnsiTheme="minorHAnsi" w:cstheme="minorHAnsi"/>
                  <w:b w:val="0"/>
                  <w:bCs w:val="0"/>
                  <w:sz w:val="20"/>
                  <w:szCs w:val="20"/>
                  <w:lang w:val="en-US"/>
                </w:rPr>
                <w:t>Lido mPilot</w:t>
              </w:r>
            </w:hyperlink>
          </w:p>
        </w:tc>
        <w:tc>
          <w:tcPr>
            <w:tcW w:w="2186" w:type="pct"/>
          </w:tcPr>
          <w:p w14:paraId="1654E2FA" w14:textId="77777777" w:rsidR="008841D0" w:rsidRPr="007E4196" w:rsidRDefault="008841D0" w:rsidP="007E419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Navigation charts</w:t>
            </w:r>
          </w:p>
        </w:tc>
        <w:tc>
          <w:tcPr>
            <w:tcW w:w="615" w:type="pct"/>
          </w:tcPr>
          <w:p w14:paraId="51944FAF" w14:textId="77777777" w:rsidR="008841D0" w:rsidRPr="007E4196" w:rsidRDefault="008841D0" w:rsidP="007E419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X</w:t>
            </w:r>
          </w:p>
        </w:tc>
        <w:tc>
          <w:tcPr>
            <w:tcW w:w="632" w:type="pct"/>
          </w:tcPr>
          <w:p w14:paraId="41C1D5A0" w14:textId="77777777" w:rsidR="008841D0" w:rsidRPr="007E4196" w:rsidRDefault="008841D0" w:rsidP="007E419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X</w:t>
            </w:r>
          </w:p>
        </w:tc>
      </w:tr>
      <w:tr w:rsidR="007E4196" w:rsidRPr="007E4196" w14:paraId="2F7BE807" w14:textId="77777777" w:rsidTr="007E4196">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568" w:type="pct"/>
          </w:tcPr>
          <w:p w14:paraId="13618FE8" w14:textId="56FA245D" w:rsidR="008841D0" w:rsidRPr="007E4196" w:rsidRDefault="008841D0" w:rsidP="007E4196">
            <w:pPr>
              <w:rPr>
                <w:rFonts w:asciiTheme="minorHAnsi" w:hAnsiTheme="minorHAnsi" w:cstheme="minorHAnsi"/>
                <w:b w:val="0"/>
                <w:bCs w:val="0"/>
                <w:sz w:val="20"/>
                <w:szCs w:val="20"/>
                <w:lang w:val="en-US"/>
              </w:rPr>
            </w:pPr>
            <w:hyperlink w:anchor="_Mission_+" w:history="1">
              <w:r w:rsidRPr="00CE6300">
                <w:rPr>
                  <w:rStyle w:val="Lienhypertexte"/>
                  <w:rFonts w:asciiTheme="minorHAnsi" w:hAnsiTheme="minorHAnsi" w:cstheme="minorHAnsi"/>
                  <w:b w:val="0"/>
                  <w:bCs w:val="0"/>
                  <w:sz w:val="20"/>
                  <w:szCs w:val="20"/>
                  <w:lang w:val="en-US"/>
                </w:rPr>
                <w:t>Mission+</w:t>
              </w:r>
            </w:hyperlink>
          </w:p>
        </w:tc>
        <w:tc>
          <w:tcPr>
            <w:tcW w:w="2186" w:type="pct"/>
          </w:tcPr>
          <w:p w14:paraId="20DA84D6" w14:textId="77777777" w:rsidR="008841D0" w:rsidRPr="007E4196" w:rsidRDefault="008841D0" w:rsidP="007E4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Briefing</w:t>
            </w:r>
          </w:p>
        </w:tc>
        <w:tc>
          <w:tcPr>
            <w:tcW w:w="615" w:type="pct"/>
          </w:tcPr>
          <w:p w14:paraId="7A26B924" w14:textId="77777777" w:rsidR="008841D0" w:rsidRPr="007E4196" w:rsidRDefault="008841D0" w:rsidP="007E4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X</w:t>
            </w:r>
          </w:p>
        </w:tc>
        <w:tc>
          <w:tcPr>
            <w:tcW w:w="632" w:type="pct"/>
          </w:tcPr>
          <w:p w14:paraId="3A998B25" w14:textId="77777777" w:rsidR="008841D0" w:rsidRPr="007E4196" w:rsidRDefault="008841D0" w:rsidP="007E4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X</w:t>
            </w:r>
          </w:p>
        </w:tc>
      </w:tr>
      <w:tr w:rsidR="007E4196" w:rsidRPr="007E4196" w14:paraId="639C3CFB" w14:textId="77777777" w:rsidTr="007E4196">
        <w:trPr>
          <w:trHeight w:val="537"/>
        </w:trPr>
        <w:tc>
          <w:tcPr>
            <w:cnfStyle w:val="001000000000" w:firstRow="0" w:lastRow="0" w:firstColumn="1" w:lastColumn="0" w:oddVBand="0" w:evenVBand="0" w:oddHBand="0" w:evenHBand="0" w:firstRowFirstColumn="0" w:firstRowLastColumn="0" w:lastRowFirstColumn="0" w:lastRowLastColumn="0"/>
            <w:tcW w:w="1568" w:type="pct"/>
          </w:tcPr>
          <w:p w14:paraId="3F81295D" w14:textId="694E9451" w:rsidR="008841D0" w:rsidRPr="007E4196" w:rsidRDefault="008841D0" w:rsidP="007E4196">
            <w:pPr>
              <w:rPr>
                <w:rFonts w:asciiTheme="minorHAnsi" w:hAnsiTheme="minorHAnsi" w:cstheme="minorHAnsi"/>
                <w:b w:val="0"/>
                <w:bCs w:val="0"/>
                <w:sz w:val="20"/>
                <w:szCs w:val="20"/>
                <w:lang w:val="en-US"/>
              </w:rPr>
            </w:pPr>
            <w:hyperlink w:anchor="_GOODREADER" w:history="1">
              <w:r w:rsidRPr="00DD1E97">
                <w:rPr>
                  <w:rStyle w:val="Lienhypertexte"/>
                  <w:rFonts w:asciiTheme="minorHAnsi" w:hAnsiTheme="minorHAnsi" w:cstheme="minorHAnsi"/>
                  <w:b w:val="0"/>
                  <w:bCs w:val="0"/>
                  <w:sz w:val="20"/>
                  <w:szCs w:val="20"/>
                  <w:lang w:val="en-US"/>
                </w:rPr>
                <w:t>Goodreader</w:t>
              </w:r>
            </w:hyperlink>
          </w:p>
        </w:tc>
        <w:tc>
          <w:tcPr>
            <w:tcW w:w="2186" w:type="pct"/>
          </w:tcPr>
          <w:p w14:paraId="591C9FF0" w14:textId="77777777" w:rsidR="008841D0" w:rsidRPr="007E4196" w:rsidRDefault="008841D0" w:rsidP="007E419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Operational documentation PDF reader</w:t>
            </w:r>
          </w:p>
        </w:tc>
        <w:tc>
          <w:tcPr>
            <w:tcW w:w="615" w:type="pct"/>
          </w:tcPr>
          <w:p w14:paraId="3A309B25" w14:textId="77777777" w:rsidR="008841D0" w:rsidRPr="007E4196" w:rsidRDefault="008841D0" w:rsidP="007E419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X</w:t>
            </w:r>
          </w:p>
        </w:tc>
        <w:tc>
          <w:tcPr>
            <w:tcW w:w="632" w:type="pct"/>
          </w:tcPr>
          <w:p w14:paraId="75BCB5ED" w14:textId="77777777" w:rsidR="008841D0" w:rsidRPr="007E4196" w:rsidRDefault="008841D0" w:rsidP="007E419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X</w:t>
            </w:r>
          </w:p>
        </w:tc>
      </w:tr>
      <w:tr w:rsidR="007E4196" w:rsidRPr="007E4196" w14:paraId="77787A74" w14:textId="77777777" w:rsidTr="007E4196">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568" w:type="pct"/>
          </w:tcPr>
          <w:p w14:paraId="7BDC5AFF" w14:textId="65605E53" w:rsidR="008841D0" w:rsidRPr="007E4196" w:rsidRDefault="008841D0" w:rsidP="007E4196">
            <w:pPr>
              <w:rPr>
                <w:rFonts w:asciiTheme="minorHAnsi" w:hAnsiTheme="minorHAnsi" w:cstheme="minorHAnsi"/>
                <w:b w:val="0"/>
                <w:bCs w:val="0"/>
                <w:sz w:val="20"/>
                <w:szCs w:val="20"/>
                <w:lang w:val="en-US"/>
              </w:rPr>
            </w:pPr>
            <w:hyperlink w:anchor="_eWAS" w:history="1">
              <w:r w:rsidRPr="00DD1E97">
                <w:rPr>
                  <w:rStyle w:val="Lienhypertexte"/>
                  <w:rFonts w:asciiTheme="minorHAnsi" w:hAnsiTheme="minorHAnsi" w:cstheme="minorHAnsi"/>
                  <w:b w:val="0"/>
                  <w:bCs w:val="0"/>
                  <w:sz w:val="20"/>
                  <w:szCs w:val="20"/>
                  <w:lang w:val="en-US"/>
                </w:rPr>
                <w:t>eWAS</w:t>
              </w:r>
            </w:hyperlink>
          </w:p>
        </w:tc>
        <w:tc>
          <w:tcPr>
            <w:tcW w:w="2186" w:type="pct"/>
          </w:tcPr>
          <w:p w14:paraId="4F9BE577" w14:textId="77777777" w:rsidR="008841D0" w:rsidRPr="007E4196" w:rsidRDefault="008841D0" w:rsidP="007E4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Weather and Notam information</w:t>
            </w:r>
          </w:p>
        </w:tc>
        <w:tc>
          <w:tcPr>
            <w:tcW w:w="615" w:type="pct"/>
          </w:tcPr>
          <w:p w14:paraId="2ABEF7C0" w14:textId="77777777" w:rsidR="008841D0" w:rsidRPr="007E4196" w:rsidRDefault="008841D0" w:rsidP="007E4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X</w:t>
            </w:r>
          </w:p>
        </w:tc>
        <w:tc>
          <w:tcPr>
            <w:tcW w:w="632" w:type="pct"/>
          </w:tcPr>
          <w:p w14:paraId="7B333B57" w14:textId="77777777" w:rsidR="008841D0" w:rsidRPr="007E4196" w:rsidRDefault="008841D0" w:rsidP="007E4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X</w:t>
            </w:r>
          </w:p>
        </w:tc>
      </w:tr>
      <w:tr w:rsidR="007E4196" w:rsidRPr="007E4196" w14:paraId="5F04B827" w14:textId="77777777" w:rsidTr="007E4196">
        <w:trPr>
          <w:trHeight w:val="537"/>
        </w:trPr>
        <w:tc>
          <w:tcPr>
            <w:cnfStyle w:val="001000000000" w:firstRow="0" w:lastRow="0" w:firstColumn="1" w:lastColumn="0" w:oddVBand="0" w:evenVBand="0" w:oddHBand="0" w:evenHBand="0" w:firstRowFirstColumn="0" w:firstRowLastColumn="0" w:lastRowFirstColumn="0" w:lastRowLastColumn="0"/>
            <w:tcW w:w="1568" w:type="pct"/>
          </w:tcPr>
          <w:p w14:paraId="63FEAC19" w14:textId="77777777" w:rsidR="008841D0" w:rsidRPr="007E4196" w:rsidRDefault="008841D0" w:rsidP="007E4196">
            <w:pPr>
              <w:rPr>
                <w:rFonts w:asciiTheme="minorHAnsi" w:hAnsiTheme="minorHAnsi" w:cstheme="minorHAnsi"/>
                <w:b w:val="0"/>
                <w:bCs w:val="0"/>
                <w:sz w:val="20"/>
                <w:szCs w:val="20"/>
                <w:lang w:val="en-US"/>
              </w:rPr>
            </w:pPr>
            <w:r w:rsidRPr="007E4196">
              <w:rPr>
                <w:rFonts w:asciiTheme="minorHAnsi" w:hAnsiTheme="minorHAnsi" w:cstheme="minorHAnsi"/>
                <w:b w:val="0"/>
                <w:bCs w:val="0"/>
                <w:sz w:val="20"/>
                <w:szCs w:val="20"/>
                <w:lang w:val="en-US"/>
              </w:rPr>
              <w:t>Skybreathe MyFuelCoach</w:t>
            </w:r>
          </w:p>
        </w:tc>
        <w:tc>
          <w:tcPr>
            <w:tcW w:w="2186" w:type="pct"/>
          </w:tcPr>
          <w:p w14:paraId="3C1D33F1" w14:textId="77777777" w:rsidR="008841D0" w:rsidRPr="007E4196" w:rsidRDefault="008841D0" w:rsidP="007E419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Fuel efficiency</w:t>
            </w:r>
          </w:p>
        </w:tc>
        <w:tc>
          <w:tcPr>
            <w:tcW w:w="615" w:type="pct"/>
          </w:tcPr>
          <w:p w14:paraId="475E7DDD" w14:textId="77777777" w:rsidR="008841D0" w:rsidRPr="007E4196" w:rsidRDefault="008841D0" w:rsidP="007E419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p>
        </w:tc>
        <w:tc>
          <w:tcPr>
            <w:tcW w:w="632" w:type="pct"/>
          </w:tcPr>
          <w:p w14:paraId="0F0F74E9" w14:textId="77777777" w:rsidR="008841D0" w:rsidRPr="007E4196" w:rsidRDefault="008841D0" w:rsidP="007E419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X</w:t>
            </w:r>
          </w:p>
        </w:tc>
      </w:tr>
      <w:tr w:rsidR="007E4196" w:rsidRPr="007E4196" w14:paraId="0643AD27" w14:textId="77777777" w:rsidTr="007E4196">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568" w:type="pct"/>
          </w:tcPr>
          <w:p w14:paraId="5319A222" w14:textId="77777777" w:rsidR="008841D0" w:rsidRPr="007E4196" w:rsidRDefault="008841D0" w:rsidP="007E4196">
            <w:pPr>
              <w:rPr>
                <w:rFonts w:asciiTheme="minorHAnsi" w:hAnsiTheme="minorHAnsi" w:cstheme="minorHAnsi"/>
                <w:b w:val="0"/>
                <w:bCs w:val="0"/>
                <w:sz w:val="20"/>
                <w:szCs w:val="20"/>
                <w:lang w:val="en-US"/>
              </w:rPr>
            </w:pPr>
            <w:r w:rsidRPr="007E4196">
              <w:rPr>
                <w:rFonts w:asciiTheme="minorHAnsi" w:hAnsiTheme="minorHAnsi" w:cstheme="minorHAnsi"/>
                <w:b w:val="0"/>
                <w:bCs w:val="0"/>
                <w:sz w:val="20"/>
                <w:szCs w:val="20"/>
                <w:lang w:val="en-US"/>
              </w:rPr>
              <w:t>Rapport de vol</w:t>
            </w:r>
          </w:p>
        </w:tc>
        <w:tc>
          <w:tcPr>
            <w:tcW w:w="2186" w:type="pct"/>
          </w:tcPr>
          <w:p w14:paraId="196DD6C2" w14:textId="77777777" w:rsidR="008841D0" w:rsidRPr="007E4196" w:rsidRDefault="008841D0" w:rsidP="007E4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CRL flight journey log</w:t>
            </w:r>
          </w:p>
        </w:tc>
        <w:tc>
          <w:tcPr>
            <w:tcW w:w="615" w:type="pct"/>
          </w:tcPr>
          <w:p w14:paraId="25D4933D" w14:textId="77777777" w:rsidR="008841D0" w:rsidRPr="007E4196" w:rsidRDefault="008841D0" w:rsidP="007E4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p>
        </w:tc>
        <w:tc>
          <w:tcPr>
            <w:tcW w:w="632" w:type="pct"/>
          </w:tcPr>
          <w:p w14:paraId="67215EEE" w14:textId="77777777" w:rsidR="008841D0" w:rsidRPr="007E4196" w:rsidRDefault="008841D0" w:rsidP="007E4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X</w:t>
            </w:r>
          </w:p>
        </w:tc>
      </w:tr>
      <w:tr w:rsidR="007E4196" w:rsidRPr="007E4196" w14:paraId="55DB82A0" w14:textId="77777777" w:rsidTr="007E4196">
        <w:trPr>
          <w:trHeight w:val="537"/>
        </w:trPr>
        <w:tc>
          <w:tcPr>
            <w:cnfStyle w:val="001000000000" w:firstRow="0" w:lastRow="0" w:firstColumn="1" w:lastColumn="0" w:oddVBand="0" w:evenVBand="0" w:oddHBand="0" w:evenHBand="0" w:firstRowFirstColumn="0" w:firstRowLastColumn="0" w:lastRowFirstColumn="0" w:lastRowLastColumn="0"/>
            <w:tcW w:w="1568" w:type="pct"/>
          </w:tcPr>
          <w:p w14:paraId="6D5658BA" w14:textId="77777777" w:rsidR="008841D0" w:rsidRPr="007E4196" w:rsidRDefault="008841D0" w:rsidP="007E4196">
            <w:pPr>
              <w:rPr>
                <w:rFonts w:asciiTheme="minorHAnsi" w:hAnsiTheme="minorHAnsi" w:cstheme="minorHAnsi"/>
                <w:b w:val="0"/>
                <w:bCs w:val="0"/>
                <w:sz w:val="20"/>
                <w:szCs w:val="20"/>
                <w:lang w:val="en-US"/>
              </w:rPr>
            </w:pPr>
            <w:r w:rsidRPr="007E4196">
              <w:rPr>
                <w:rFonts w:asciiTheme="minorHAnsi" w:hAnsiTheme="minorHAnsi" w:cstheme="minorHAnsi"/>
                <w:b w:val="0"/>
                <w:bCs w:val="0"/>
                <w:sz w:val="20"/>
                <w:szCs w:val="20"/>
                <w:lang w:val="en-US"/>
              </w:rPr>
              <w:t>Safety Notes</w:t>
            </w:r>
          </w:p>
        </w:tc>
        <w:tc>
          <w:tcPr>
            <w:tcW w:w="2186" w:type="pct"/>
          </w:tcPr>
          <w:p w14:paraId="2496D42E" w14:textId="77777777" w:rsidR="008841D0" w:rsidRPr="007E4196" w:rsidRDefault="008841D0" w:rsidP="007E419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Air safety report forms</w:t>
            </w:r>
          </w:p>
        </w:tc>
        <w:tc>
          <w:tcPr>
            <w:tcW w:w="615" w:type="pct"/>
          </w:tcPr>
          <w:p w14:paraId="49569EE2" w14:textId="77777777" w:rsidR="008841D0" w:rsidRPr="007E4196" w:rsidRDefault="008841D0" w:rsidP="007E419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p>
        </w:tc>
        <w:tc>
          <w:tcPr>
            <w:tcW w:w="632" w:type="pct"/>
          </w:tcPr>
          <w:p w14:paraId="1B1A2A75" w14:textId="77777777" w:rsidR="008841D0" w:rsidRPr="007E4196" w:rsidRDefault="008841D0" w:rsidP="007E419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X</w:t>
            </w:r>
          </w:p>
        </w:tc>
      </w:tr>
      <w:tr w:rsidR="007E4196" w:rsidRPr="007E4196" w14:paraId="6E721E93" w14:textId="77777777" w:rsidTr="007E4196">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568" w:type="pct"/>
          </w:tcPr>
          <w:p w14:paraId="612F0FD6" w14:textId="77777777" w:rsidR="008841D0" w:rsidRPr="007E4196" w:rsidRDefault="008841D0" w:rsidP="007E4196">
            <w:pPr>
              <w:rPr>
                <w:rFonts w:asciiTheme="minorHAnsi" w:hAnsiTheme="minorHAnsi" w:cstheme="minorHAnsi"/>
                <w:b w:val="0"/>
                <w:bCs w:val="0"/>
                <w:sz w:val="20"/>
                <w:szCs w:val="20"/>
                <w:lang w:val="en-US"/>
              </w:rPr>
            </w:pPr>
            <w:r w:rsidRPr="007E4196">
              <w:rPr>
                <w:rFonts w:asciiTheme="minorHAnsi" w:hAnsiTheme="minorHAnsi" w:cstheme="minorHAnsi"/>
                <w:b w:val="0"/>
                <w:bCs w:val="0"/>
                <w:sz w:val="20"/>
                <w:szCs w:val="20"/>
                <w:lang w:val="en-US"/>
              </w:rPr>
              <w:t>Cassiopée</w:t>
            </w:r>
          </w:p>
        </w:tc>
        <w:tc>
          <w:tcPr>
            <w:tcW w:w="2186" w:type="pct"/>
          </w:tcPr>
          <w:p w14:paraId="657F6B2B" w14:textId="77777777" w:rsidR="008841D0" w:rsidRPr="007E4196" w:rsidRDefault="008841D0" w:rsidP="007E4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Flight analysis</w:t>
            </w:r>
          </w:p>
        </w:tc>
        <w:tc>
          <w:tcPr>
            <w:tcW w:w="615" w:type="pct"/>
          </w:tcPr>
          <w:p w14:paraId="643F3612" w14:textId="77777777" w:rsidR="008841D0" w:rsidRPr="007E4196" w:rsidRDefault="008841D0" w:rsidP="007E4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p>
        </w:tc>
        <w:tc>
          <w:tcPr>
            <w:tcW w:w="632" w:type="pct"/>
          </w:tcPr>
          <w:p w14:paraId="680A4E7E" w14:textId="77777777" w:rsidR="008841D0" w:rsidRPr="007E4196" w:rsidRDefault="008841D0" w:rsidP="007E4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X</w:t>
            </w:r>
          </w:p>
        </w:tc>
      </w:tr>
      <w:tr w:rsidR="007E4196" w:rsidRPr="007E4196" w14:paraId="2808D61D" w14:textId="77777777" w:rsidTr="007E4196">
        <w:trPr>
          <w:trHeight w:val="537"/>
        </w:trPr>
        <w:tc>
          <w:tcPr>
            <w:cnfStyle w:val="001000000000" w:firstRow="0" w:lastRow="0" w:firstColumn="1" w:lastColumn="0" w:oddVBand="0" w:evenVBand="0" w:oddHBand="0" w:evenHBand="0" w:firstRowFirstColumn="0" w:firstRowLastColumn="0" w:lastRowFirstColumn="0" w:lastRowLastColumn="0"/>
            <w:tcW w:w="1568" w:type="pct"/>
          </w:tcPr>
          <w:p w14:paraId="2B0BCF56" w14:textId="77777777" w:rsidR="008841D0" w:rsidRPr="007E4196" w:rsidRDefault="008841D0" w:rsidP="007E4196">
            <w:pPr>
              <w:rPr>
                <w:rFonts w:asciiTheme="minorHAnsi" w:hAnsiTheme="minorHAnsi" w:cstheme="minorHAnsi"/>
                <w:b w:val="0"/>
                <w:bCs w:val="0"/>
                <w:sz w:val="20"/>
                <w:szCs w:val="20"/>
                <w:lang w:val="en-US"/>
              </w:rPr>
            </w:pPr>
            <w:r w:rsidRPr="007E4196">
              <w:rPr>
                <w:rFonts w:asciiTheme="minorHAnsi" w:hAnsiTheme="minorHAnsi" w:cstheme="minorHAnsi"/>
                <w:b w:val="0"/>
                <w:bCs w:val="0"/>
                <w:sz w:val="20"/>
                <w:szCs w:val="20"/>
                <w:lang w:val="en-US"/>
              </w:rPr>
              <w:t>Trent 700 &amp; 7000</w:t>
            </w:r>
          </w:p>
        </w:tc>
        <w:tc>
          <w:tcPr>
            <w:tcW w:w="2186" w:type="pct"/>
          </w:tcPr>
          <w:p w14:paraId="7F1DD94D" w14:textId="77777777" w:rsidR="008841D0" w:rsidRPr="007E4196" w:rsidRDefault="008841D0" w:rsidP="007E419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Engine information</w:t>
            </w:r>
          </w:p>
        </w:tc>
        <w:tc>
          <w:tcPr>
            <w:tcW w:w="615" w:type="pct"/>
          </w:tcPr>
          <w:p w14:paraId="37264E9E" w14:textId="77777777" w:rsidR="008841D0" w:rsidRPr="007E4196" w:rsidRDefault="008841D0" w:rsidP="007E419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p>
        </w:tc>
        <w:tc>
          <w:tcPr>
            <w:tcW w:w="632" w:type="pct"/>
          </w:tcPr>
          <w:p w14:paraId="53A2CFC0" w14:textId="77777777" w:rsidR="008841D0" w:rsidRPr="007E4196" w:rsidRDefault="008841D0" w:rsidP="007E419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X</w:t>
            </w:r>
          </w:p>
        </w:tc>
      </w:tr>
      <w:tr w:rsidR="007E4196" w:rsidRPr="007E4196" w14:paraId="2C961767" w14:textId="77777777" w:rsidTr="007E4196">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568" w:type="pct"/>
          </w:tcPr>
          <w:p w14:paraId="760AD672" w14:textId="77777777" w:rsidR="008841D0" w:rsidRPr="007E4196" w:rsidRDefault="008841D0" w:rsidP="007E4196">
            <w:pPr>
              <w:rPr>
                <w:rFonts w:asciiTheme="minorHAnsi" w:hAnsiTheme="minorHAnsi" w:cstheme="minorHAnsi"/>
                <w:b w:val="0"/>
                <w:bCs w:val="0"/>
                <w:sz w:val="20"/>
                <w:szCs w:val="20"/>
                <w:lang w:val="en-US"/>
              </w:rPr>
            </w:pPr>
            <w:r w:rsidRPr="007E4196">
              <w:rPr>
                <w:rFonts w:asciiTheme="minorHAnsi" w:hAnsiTheme="minorHAnsi" w:cstheme="minorHAnsi"/>
                <w:b w:val="0"/>
                <w:bCs w:val="0"/>
                <w:sz w:val="20"/>
                <w:szCs w:val="20"/>
                <w:lang w:val="en-US"/>
              </w:rPr>
              <w:lastRenderedPageBreak/>
              <w:t>Hinfact</w:t>
            </w:r>
          </w:p>
        </w:tc>
        <w:tc>
          <w:tcPr>
            <w:tcW w:w="2186" w:type="pct"/>
          </w:tcPr>
          <w:p w14:paraId="18D1D14C" w14:textId="77777777" w:rsidR="008841D0" w:rsidRPr="007E4196" w:rsidRDefault="008841D0" w:rsidP="007E4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Formation</w:t>
            </w:r>
          </w:p>
        </w:tc>
        <w:tc>
          <w:tcPr>
            <w:tcW w:w="615" w:type="pct"/>
          </w:tcPr>
          <w:p w14:paraId="44570A14" w14:textId="77777777" w:rsidR="008841D0" w:rsidRPr="007E4196" w:rsidRDefault="008841D0" w:rsidP="007E4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p>
        </w:tc>
        <w:tc>
          <w:tcPr>
            <w:tcW w:w="632" w:type="pct"/>
          </w:tcPr>
          <w:p w14:paraId="5A2A8751" w14:textId="77777777" w:rsidR="008841D0" w:rsidRPr="007E4196" w:rsidRDefault="008841D0" w:rsidP="007E419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X</w:t>
            </w:r>
          </w:p>
        </w:tc>
      </w:tr>
      <w:tr w:rsidR="007E4196" w:rsidRPr="007E4196" w14:paraId="553C570F" w14:textId="77777777" w:rsidTr="007E4196">
        <w:trPr>
          <w:trHeight w:val="538"/>
        </w:trPr>
        <w:tc>
          <w:tcPr>
            <w:cnfStyle w:val="001000000000" w:firstRow="0" w:lastRow="0" w:firstColumn="1" w:lastColumn="0" w:oddVBand="0" w:evenVBand="0" w:oddHBand="0" w:evenHBand="0" w:firstRowFirstColumn="0" w:firstRowLastColumn="0" w:lastRowFirstColumn="0" w:lastRowLastColumn="0"/>
            <w:tcW w:w="1568" w:type="pct"/>
          </w:tcPr>
          <w:p w14:paraId="150C9041" w14:textId="77777777" w:rsidR="008841D0" w:rsidRPr="007E4196" w:rsidRDefault="008841D0" w:rsidP="007E4196">
            <w:pPr>
              <w:rPr>
                <w:rFonts w:asciiTheme="minorHAnsi" w:hAnsiTheme="minorHAnsi" w:cstheme="minorHAnsi"/>
                <w:b w:val="0"/>
                <w:bCs w:val="0"/>
                <w:sz w:val="20"/>
                <w:szCs w:val="20"/>
                <w:lang w:val="en-US"/>
              </w:rPr>
            </w:pPr>
            <w:r w:rsidRPr="007E4196">
              <w:rPr>
                <w:rFonts w:asciiTheme="minorHAnsi" w:hAnsiTheme="minorHAnsi" w:cstheme="minorHAnsi"/>
                <w:b w:val="0"/>
                <w:bCs w:val="0"/>
                <w:sz w:val="20"/>
                <w:szCs w:val="20"/>
                <w:lang w:val="en-US"/>
              </w:rPr>
              <w:t>Hinsight</w:t>
            </w:r>
          </w:p>
        </w:tc>
        <w:tc>
          <w:tcPr>
            <w:tcW w:w="2186" w:type="pct"/>
          </w:tcPr>
          <w:p w14:paraId="1E06CC2E" w14:textId="77777777" w:rsidR="008841D0" w:rsidRPr="007E4196" w:rsidRDefault="008841D0" w:rsidP="007E419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Formation</w:t>
            </w:r>
          </w:p>
        </w:tc>
        <w:tc>
          <w:tcPr>
            <w:tcW w:w="615" w:type="pct"/>
          </w:tcPr>
          <w:p w14:paraId="05D3CDE4" w14:textId="77777777" w:rsidR="008841D0" w:rsidRPr="007E4196" w:rsidRDefault="008841D0" w:rsidP="007E419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p>
        </w:tc>
        <w:tc>
          <w:tcPr>
            <w:tcW w:w="632" w:type="pct"/>
          </w:tcPr>
          <w:p w14:paraId="298E5AC1" w14:textId="77777777" w:rsidR="008841D0" w:rsidRPr="007E4196" w:rsidRDefault="008841D0" w:rsidP="007E419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7E4196">
              <w:rPr>
                <w:rFonts w:asciiTheme="minorHAnsi" w:hAnsiTheme="minorHAnsi" w:cstheme="minorHAnsi"/>
                <w:sz w:val="20"/>
                <w:szCs w:val="20"/>
                <w:lang w:val="en-US"/>
              </w:rPr>
              <w:t>X</w:t>
            </w:r>
          </w:p>
        </w:tc>
      </w:tr>
    </w:tbl>
    <w:p w14:paraId="1488207E" w14:textId="77777777" w:rsidR="007E4196" w:rsidRDefault="007E4196" w:rsidP="007E4196">
      <w:pPr>
        <w:pStyle w:val="Corpsdetexte"/>
        <w:spacing w:before="2"/>
        <w:ind w:right="14"/>
        <w:jc w:val="both"/>
        <w:rPr>
          <w:rFonts w:asciiTheme="minorHAnsi" w:hAnsiTheme="minorHAnsi" w:cstheme="minorHAnsi"/>
          <w:sz w:val="12"/>
        </w:rPr>
      </w:pPr>
    </w:p>
    <w:p w14:paraId="7D69CAD4" w14:textId="77777777" w:rsidR="00793A1E" w:rsidRDefault="00793A1E" w:rsidP="007E4196">
      <w:pPr>
        <w:pStyle w:val="Corpsdetexte"/>
        <w:spacing w:before="82" w:line="249" w:lineRule="auto"/>
        <w:ind w:right="14"/>
        <w:jc w:val="both"/>
        <w:rPr>
          <w:rFonts w:asciiTheme="minorHAnsi" w:hAnsiTheme="minorHAnsi" w:cstheme="minorHAnsi"/>
          <w:u w:val="single"/>
        </w:rPr>
      </w:pPr>
    </w:p>
    <w:p w14:paraId="66C88CAC" w14:textId="77777777" w:rsidR="00793A1E" w:rsidRDefault="00793A1E" w:rsidP="007E4196">
      <w:pPr>
        <w:pStyle w:val="Corpsdetexte"/>
        <w:spacing w:before="82" w:line="249" w:lineRule="auto"/>
        <w:ind w:right="14"/>
        <w:jc w:val="both"/>
        <w:rPr>
          <w:rFonts w:asciiTheme="minorHAnsi" w:hAnsiTheme="minorHAnsi" w:cstheme="minorHAnsi"/>
          <w:u w:val="single"/>
        </w:rPr>
      </w:pPr>
    </w:p>
    <w:p w14:paraId="6FF1B16D" w14:textId="77777777" w:rsidR="00793A1E" w:rsidRDefault="00793A1E" w:rsidP="007E4196">
      <w:pPr>
        <w:pStyle w:val="Corpsdetexte"/>
        <w:spacing w:before="82" w:line="249" w:lineRule="auto"/>
        <w:ind w:right="14"/>
        <w:jc w:val="both"/>
        <w:rPr>
          <w:rFonts w:asciiTheme="minorHAnsi" w:hAnsiTheme="minorHAnsi" w:cstheme="minorHAnsi"/>
          <w:u w:val="single"/>
        </w:rPr>
      </w:pPr>
    </w:p>
    <w:p w14:paraId="1AE4747C" w14:textId="166F944D" w:rsidR="007E4196" w:rsidRPr="00793A1E" w:rsidRDefault="007E4196" w:rsidP="007E4196">
      <w:pPr>
        <w:pStyle w:val="Corpsdetexte"/>
        <w:spacing w:before="82" w:line="249" w:lineRule="auto"/>
        <w:ind w:right="14"/>
        <w:jc w:val="both"/>
        <w:rPr>
          <w:rFonts w:asciiTheme="minorHAnsi" w:hAnsiTheme="minorHAnsi" w:cstheme="minorHAnsi"/>
          <w:b/>
          <w:bCs/>
        </w:rPr>
      </w:pPr>
      <w:r w:rsidRPr="00793A1E">
        <w:rPr>
          <w:rFonts w:asciiTheme="minorHAnsi" w:hAnsiTheme="minorHAnsi" w:cstheme="minorHAnsi"/>
          <w:b/>
          <w:bCs/>
          <w:u w:val="single"/>
        </w:rPr>
        <w:t>Spécifi</w:t>
      </w:r>
      <w:r w:rsidR="00793A1E">
        <w:rPr>
          <w:rFonts w:asciiTheme="minorHAnsi" w:hAnsiTheme="minorHAnsi" w:cstheme="minorHAnsi"/>
          <w:b/>
          <w:bCs/>
          <w:u w:val="single"/>
        </w:rPr>
        <w:t>ques aux</w:t>
      </w:r>
      <w:r w:rsidRPr="00793A1E">
        <w:rPr>
          <w:rFonts w:asciiTheme="minorHAnsi" w:hAnsiTheme="minorHAnsi" w:cstheme="minorHAnsi"/>
          <w:b/>
          <w:bCs/>
          <w:u w:val="single"/>
        </w:rPr>
        <w:t xml:space="preserve"> IPad</w:t>
      </w:r>
      <w:r w:rsidR="00793A1E">
        <w:rPr>
          <w:rFonts w:asciiTheme="minorHAnsi" w:hAnsiTheme="minorHAnsi" w:cstheme="minorHAnsi"/>
          <w:b/>
          <w:bCs/>
          <w:u w:val="single"/>
        </w:rPr>
        <w:t>s</w:t>
      </w:r>
      <w:r w:rsidRPr="00793A1E">
        <w:rPr>
          <w:rFonts w:asciiTheme="minorHAnsi" w:hAnsiTheme="minorHAnsi" w:cstheme="minorHAnsi"/>
          <w:b/>
          <w:bCs/>
          <w:u w:val="single"/>
        </w:rPr>
        <w:t xml:space="preserve"> PNT :</w:t>
      </w:r>
      <w:r w:rsidRPr="00793A1E">
        <w:rPr>
          <w:rFonts w:asciiTheme="minorHAnsi" w:hAnsiTheme="minorHAnsi" w:cstheme="minorHAnsi"/>
          <w:b/>
          <w:bCs/>
        </w:rPr>
        <w:t xml:space="preserve"> </w:t>
      </w:r>
    </w:p>
    <w:p w14:paraId="495567F4" w14:textId="77777777" w:rsidR="007E4196" w:rsidRPr="00D7076F" w:rsidRDefault="007E4196" w:rsidP="007E4196">
      <w:pPr>
        <w:pStyle w:val="Corpsdetexte"/>
        <w:spacing w:before="82" w:line="249" w:lineRule="auto"/>
        <w:ind w:left="282" w:right="14"/>
        <w:jc w:val="both"/>
        <w:rPr>
          <w:rFonts w:asciiTheme="minorHAnsi" w:hAnsiTheme="minorHAnsi" w:cstheme="minorHAnsi"/>
        </w:rPr>
      </w:pPr>
      <w:r w:rsidRPr="00D7076F">
        <w:rPr>
          <w:rFonts w:asciiTheme="minorHAnsi" w:hAnsiTheme="minorHAnsi" w:cstheme="minorHAnsi"/>
        </w:rPr>
        <w:t>Interdiction d’ajout de messagerie personnelle (gmail, yahoo, et</w:t>
      </w:r>
      <w:r>
        <w:rPr>
          <w:rFonts w:asciiTheme="minorHAnsi" w:hAnsiTheme="minorHAnsi" w:cstheme="minorHAnsi"/>
        </w:rPr>
        <w:t>c..</w:t>
      </w:r>
      <w:r w:rsidRPr="00D7076F">
        <w:rPr>
          <w:rFonts w:asciiTheme="minorHAnsi" w:hAnsiTheme="minorHAnsi" w:cstheme="minorHAnsi"/>
        </w:rPr>
        <w:t>) à la messagerie mail professionnelle de l’iPad</w:t>
      </w:r>
      <w:r>
        <w:rPr>
          <w:rFonts w:asciiTheme="minorHAnsi" w:hAnsiTheme="minorHAnsi" w:cstheme="minorHAnsi"/>
        </w:rPr>
        <w:t>.</w:t>
      </w:r>
    </w:p>
    <w:p w14:paraId="6C81CA3D" w14:textId="77777777" w:rsidR="007E4196" w:rsidRPr="00D7076F" w:rsidRDefault="007E4196" w:rsidP="007E4196">
      <w:pPr>
        <w:pStyle w:val="Corpsdetexte"/>
        <w:spacing w:before="91" w:line="249" w:lineRule="auto"/>
        <w:ind w:left="282" w:right="14" w:hanging="1"/>
        <w:jc w:val="both"/>
        <w:rPr>
          <w:rFonts w:asciiTheme="minorHAnsi" w:hAnsiTheme="minorHAnsi" w:cstheme="minorHAnsi"/>
        </w:rPr>
      </w:pPr>
      <w:r w:rsidRPr="00D7076F">
        <w:rPr>
          <w:rFonts w:asciiTheme="minorHAnsi" w:hAnsiTheme="minorHAnsi" w:cstheme="minorHAnsi"/>
        </w:rPr>
        <w:t>Chaque pilote dispose d’un compte propre et n’a pas accès à son contenu Apple</w:t>
      </w:r>
      <w:r w:rsidRPr="00D7076F">
        <w:rPr>
          <w:rFonts w:asciiTheme="minorHAnsi" w:hAnsiTheme="minorHAnsi" w:cstheme="minorHAnsi"/>
          <w:spacing w:val="-6"/>
        </w:rPr>
        <w:t xml:space="preserve"> </w:t>
      </w:r>
      <w:r w:rsidRPr="00D7076F">
        <w:rPr>
          <w:rFonts w:asciiTheme="minorHAnsi" w:hAnsiTheme="minorHAnsi" w:cstheme="minorHAnsi"/>
        </w:rPr>
        <w:t>personnel</w:t>
      </w:r>
      <w:r w:rsidRPr="00D7076F">
        <w:rPr>
          <w:rFonts w:asciiTheme="minorHAnsi" w:hAnsiTheme="minorHAnsi" w:cstheme="minorHAnsi"/>
          <w:spacing w:val="-6"/>
        </w:rPr>
        <w:t xml:space="preserve"> </w:t>
      </w:r>
      <w:r w:rsidRPr="00D7076F">
        <w:rPr>
          <w:rFonts w:asciiTheme="minorHAnsi" w:hAnsiTheme="minorHAnsi" w:cstheme="minorHAnsi"/>
        </w:rPr>
        <w:t>sur</w:t>
      </w:r>
      <w:r w:rsidRPr="00D7076F">
        <w:rPr>
          <w:rFonts w:asciiTheme="minorHAnsi" w:hAnsiTheme="minorHAnsi" w:cstheme="minorHAnsi"/>
          <w:spacing w:val="-6"/>
        </w:rPr>
        <w:t xml:space="preserve"> </w:t>
      </w:r>
      <w:r w:rsidRPr="00D7076F">
        <w:rPr>
          <w:rFonts w:asciiTheme="minorHAnsi" w:hAnsiTheme="minorHAnsi" w:cstheme="minorHAnsi"/>
        </w:rPr>
        <w:t>l’iPad</w:t>
      </w:r>
      <w:r w:rsidRPr="00D7076F">
        <w:rPr>
          <w:rFonts w:asciiTheme="minorHAnsi" w:hAnsiTheme="minorHAnsi" w:cstheme="minorHAnsi"/>
          <w:spacing w:val="-5"/>
        </w:rPr>
        <w:t xml:space="preserve"> </w:t>
      </w:r>
      <w:r w:rsidRPr="00D7076F">
        <w:rPr>
          <w:rFonts w:asciiTheme="minorHAnsi" w:hAnsiTheme="minorHAnsi" w:cstheme="minorHAnsi"/>
        </w:rPr>
        <w:t>Corsair.</w:t>
      </w:r>
      <w:r w:rsidRPr="00D7076F">
        <w:rPr>
          <w:rFonts w:asciiTheme="minorHAnsi" w:hAnsiTheme="minorHAnsi" w:cstheme="minorHAnsi"/>
          <w:spacing w:val="-6"/>
        </w:rPr>
        <w:t xml:space="preserve"> </w:t>
      </w:r>
      <w:r w:rsidRPr="00D7076F">
        <w:rPr>
          <w:rFonts w:asciiTheme="minorHAnsi" w:hAnsiTheme="minorHAnsi" w:cstheme="minorHAnsi"/>
        </w:rPr>
        <w:t>L’accès</w:t>
      </w:r>
      <w:r w:rsidRPr="00D7076F">
        <w:rPr>
          <w:rFonts w:asciiTheme="minorHAnsi" w:hAnsiTheme="minorHAnsi" w:cstheme="minorHAnsi"/>
          <w:spacing w:val="-6"/>
        </w:rPr>
        <w:t xml:space="preserve"> </w:t>
      </w:r>
      <w:r w:rsidRPr="00D7076F">
        <w:rPr>
          <w:rFonts w:asciiTheme="minorHAnsi" w:hAnsiTheme="minorHAnsi" w:cstheme="minorHAnsi"/>
        </w:rPr>
        <w:t>à</w:t>
      </w:r>
      <w:r w:rsidRPr="00D7076F">
        <w:rPr>
          <w:rFonts w:asciiTheme="minorHAnsi" w:hAnsiTheme="minorHAnsi" w:cstheme="minorHAnsi"/>
          <w:spacing w:val="-6"/>
        </w:rPr>
        <w:t xml:space="preserve"> </w:t>
      </w:r>
      <w:r w:rsidRPr="00D7076F">
        <w:rPr>
          <w:rFonts w:asciiTheme="minorHAnsi" w:hAnsiTheme="minorHAnsi" w:cstheme="minorHAnsi"/>
        </w:rPr>
        <w:t>l’Apple store</w:t>
      </w:r>
      <w:r w:rsidRPr="00D7076F">
        <w:rPr>
          <w:rFonts w:asciiTheme="minorHAnsi" w:hAnsiTheme="minorHAnsi" w:cstheme="minorHAnsi"/>
          <w:spacing w:val="-6"/>
        </w:rPr>
        <w:t xml:space="preserve"> </w:t>
      </w:r>
      <w:r w:rsidRPr="00D7076F">
        <w:rPr>
          <w:rFonts w:asciiTheme="minorHAnsi" w:hAnsiTheme="minorHAnsi" w:cstheme="minorHAnsi"/>
        </w:rPr>
        <w:t>est</w:t>
      </w:r>
      <w:r w:rsidRPr="00D7076F">
        <w:rPr>
          <w:rFonts w:asciiTheme="minorHAnsi" w:hAnsiTheme="minorHAnsi" w:cstheme="minorHAnsi"/>
          <w:spacing w:val="-6"/>
        </w:rPr>
        <w:t xml:space="preserve"> </w:t>
      </w:r>
      <w:r w:rsidRPr="00D7076F">
        <w:rPr>
          <w:rFonts w:asciiTheme="minorHAnsi" w:hAnsiTheme="minorHAnsi" w:cstheme="minorHAnsi"/>
        </w:rPr>
        <w:t>rendu</w:t>
      </w:r>
      <w:r w:rsidRPr="00D7076F">
        <w:rPr>
          <w:rFonts w:asciiTheme="minorHAnsi" w:hAnsiTheme="minorHAnsi" w:cstheme="minorHAnsi"/>
          <w:spacing w:val="-6"/>
        </w:rPr>
        <w:t xml:space="preserve"> </w:t>
      </w:r>
      <w:r w:rsidRPr="00D7076F">
        <w:rPr>
          <w:rFonts w:asciiTheme="minorHAnsi" w:hAnsiTheme="minorHAnsi" w:cstheme="minorHAnsi"/>
          <w:spacing w:val="-2"/>
        </w:rPr>
        <w:t>impossible.</w:t>
      </w:r>
    </w:p>
    <w:p w14:paraId="72E3EDD9" w14:textId="77777777" w:rsidR="007E4196" w:rsidRPr="00284B2F" w:rsidRDefault="007E4196" w:rsidP="007E4196">
      <w:pPr>
        <w:pStyle w:val="Corpsdetexte"/>
        <w:spacing w:before="90" w:line="259" w:lineRule="auto"/>
        <w:ind w:left="282" w:right="14"/>
        <w:jc w:val="both"/>
        <w:rPr>
          <w:rFonts w:asciiTheme="minorHAnsi" w:hAnsiTheme="minorHAnsi" w:cstheme="minorHAnsi"/>
        </w:rPr>
      </w:pPr>
      <w:r w:rsidRPr="009C4C3C">
        <w:rPr>
          <w:rFonts w:asciiTheme="minorHAnsi" w:hAnsiTheme="minorHAnsi" w:cstheme="minorHAnsi"/>
        </w:rPr>
        <w:t>Des outils pratiques sont égaleme</w:t>
      </w:r>
      <w:r>
        <w:rPr>
          <w:rFonts w:asciiTheme="minorHAnsi" w:hAnsiTheme="minorHAnsi" w:cstheme="minorHAnsi"/>
        </w:rPr>
        <w:t>nt à disposition</w:t>
      </w:r>
      <w:r w:rsidRPr="009C4C3C">
        <w:rPr>
          <w:rFonts w:asciiTheme="minorHAnsi" w:hAnsiTheme="minorHAnsi" w:cstheme="minorHAnsi"/>
        </w:rPr>
        <w:t xml:space="preserve"> </w:t>
      </w:r>
      <w:r>
        <w:rPr>
          <w:rFonts w:asciiTheme="minorHAnsi" w:hAnsiTheme="minorHAnsi" w:cstheme="minorHAnsi"/>
        </w:rPr>
        <w:t>tels</w:t>
      </w:r>
      <w:r w:rsidRPr="009C4C3C">
        <w:rPr>
          <w:rFonts w:asciiTheme="minorHAnsi" w:hAnsiTheme="minorHAnsi" w:cstheme="minorHAnsi"/>
        </w:rPr>
        <w:t xml:space="preserve"> Word, Chrome, </w:t>
      </w:r>
      <w:r>
        <w:rPr>
          <w:rFonts w:asciiTheme="minorHAnsi" w:hAnsiTheme="minorHAnsi" w:cstheme="minorHAnsi"/>
        </w:rPr>
        <w:t>C</w:t>
      </w:r>
      <w:r w:rsidRPr="009C4C3C">
        <w:rPr>
          <w:rFonts w:asciiTheme="minorHAnsi" w:hAnsiTheme="minorHAnsi" w:cstheme="minorHAnsi"/>
        </w:rPr>
        <w:t>alculator, Linguee, Map</w:t>
      </w:r>
      <w:r>
        <w:rPr>
          <w:rFonts w:asciiTheme="minorHAnsi" w:hAnsiTheme="minorHAnsi" w:cstheme="minorHAnsi"/>
        </w:rPr>
        <w:t>s…</w:t>
      </w:r>
    </w:p>
    <w:p w14:paraId="46E63D36" w14:textId="77777777" w:rsidR="007E4196" w:rsidRDefault="007E4196" w:rsidP="00284E3F">
      <w:pPr>
        <w:pStyle w:val="Corpsdetexte"/>
        <w:spacing w:before="8"/>
        <w:ind w:right="14"/>
        <w:jc w:val="both"/>
        <w:rPr>
          <w:rFonts w:asciiTheme="minorHAnsi" w:hAnsiTheme="minorHAnsi" w:cstheme="minorHAnsi"/>
          <w:sz w:val="18"/>
        </w:rPr>
      </w:pPr>
    </w:p>
    <w:tbl>
      <w:tblPr>
        <w:tblStyle w:val="TableauGrille6Couleur-Accentuation6"/>
        <w:tblpPr w:leftFromText="180" w:rightFromText="180" w:vertAnchor="page" w:horzAnchor="margin" w:tblpY="4455"/>
        <w:tblW w:w="6799" w:type="dxa"/>
        <w:tblLook w:val="04A0" w:firstRow="1" w:lastRow="0" w:firstColumn="1" w:lastColumn="0" w:noHBand="0" w:noVBand="1"/>
      </w:tblPr>
      <w:tblGrid>
        <w:gridCol w:w="2405"/>
        <w:gridCol w:w="4394"/>
      </w:tblGrid>
      <w:tr w:rsidR="00793A1E" w:rsidRPr="007E4196" w14:paraId="59ECDF85" w14:textId="77777777" w:rsidTr="00793A1E">
        <w:trPr>
          <w:cnfStyle w:val="100000000000" w:firstRow="1" w:lastRow="0" w:firstColumn="0" w:lastColumn="0" w:oddVBand="0" w:evenVBand="0" w:oddHBand="0"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6799" w:type="dxa"/>
            <w:gridSpan w:val="2"/>
          </w:tcPr>
          <w:p w14:paraId="06DFFCAB" w14:textId="77777777" w:rsidR="00793A1E" w:rsidRPr="007E4196" w:rsidRDefault="00793A1E" w:rsidP="00793A1E">
            <w:pPr>
              <w:pStyle w:val="Corpsdetexte"/>
              <w:spacing w:before="82" w:line="249" w:lineRule="auto"/>
              <w:ind w:left="86" w:right="14"/>
              <w:jc w:val="both"/>
              <w:rPr>
                <w:rFonts w:asciiTheme="minorHAnsi" w:hAnsiTheme="minorHAnsi" w:cstheme="minorHAnsi"/>
                <w:b w:val="0"/>
                <w:bCs w:val="0"/>
                <w:lang w:val="en-US"/>
              </w:rPr>
            </w:pPr>
            <w:r w:rsidRPr="007E4196">
              <w:rPr>
                <w:rFonts w:asciiTheme="minorHAnsi" w:hAnsiTheme="minorHAnsi" w:cstheme="minorHAnsi"/>
                <w:b w:val="0"/>
                <w:bCs w:val="0"/>
                <w:lang w:val="en-US"/>
              </w:rPr>
              <w:lastRenderedPageBreak/>
              <w:t>Addi</w:t>
            </w:r>
            <w:r>
              <w:rPr>
                <w:rFonts w:asciiTheme="minorHAnsi" w:hAnsiTheme="minorHAnsi" w:cstheme="minorHAnsi"/>
                <w:b w:val="0"/>
                <w:bCs w:val="0"/>
                <w:i/>
                <w:iCs/>
                <w:lang w:val="en-US"/>
              </w:rPr>
              <w:t xml:space="preserve">tional applications: </w:t>
            </w:r>
          </w:p>
        </w:tc>
      </w:tr>
      <w:tr w:rsidR="00793A1E" w:rsidRPr="007E4196" w14:paraId="1A4BD163" w14:textId="77777777" w:rsidTr="00793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47E261" w14:textId="77777777" w:rsidR="00793A1E" w:rsidRPr="007E4196" w:rsidRDefault="00793A1E" w:rsidP="00793A1E">
            <w:pPr>
              <w:pStyle w:val="Corpsdetexte"/>
              <w:spacing w:before="82" w:line="249" w:lineRule="auto"/>
              <w:ind w:left="86" w:right="14"/>
              <w:jc w:val="both"/>
              <w:rPr>
                <w:rFonts w:asciiTheme="minorHAnsi" w:hAnsiTheme="minorHAnsi" w:cstheme="minorHAnsi"/>
                <w:b w:val="0"/>
                <w:bCs w:val="0"/>
                <w:lang w:val="en-US"/>
              </w:rPr>
            </w:pPr>
            <w:r w:rsidRPr="007E4196">
              <w:rPr>
                <w:rFonts w:asciiTheme="minorHAnsi" w:hAnsiTheme="minorHAnsi" w:cstheme="minorHAnsi"/>
                <w:b w:val="0"/>
                <w:bCs w:val="0"/>
                <w:lang w:val="en-US"/>
              </w:rPr>
              <w:t>Aeroweather</w:t>
            </w:r>
          </w:p>
        </w:tc>
        <w:tc>
          <w:tcPr>
            <w:tcW w:w="4394" w:type="dxa"/>
          </w:tcPr>
          <w:p w14:paraId="33C4A71D" w14:textId="77777777" w:rsidR="00793A1E" w:rsidRPr="007E4196" w:rsidRDefault="00793A1E" w:rsidP="00793A1E">
            <w:pPr>
              <w:pStyle w:val="Corpsdetexte"/>
              <w:spacing w:before="82" w:line="249" w:lineRule="auto"/>
              <w:ind w:left="600" w:right="52"/>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sidRPr="007E4196">
              <w:rPr>
                <w:rFonts w:asciiTheme="minorHAnsi" w:hAnsiTheme="minorHAnsi" w:cstheme="minorHAnsi"/>
                <w:lang w:val="en-US"/>
              </w:rPr>
              <w:t>Meteorological</w:t>
            </w:r>
            <w:r>
              <w:rPr>
                <w:rFonts w:asciiTheme="minorHAnsi" w:hAnsiTheme="minorHAnsi" w:cstheme="minorHAnsi"/>
                <w:lang w:val="en-US"/>
              </w:rPr>
              <w:t xml:space="preserve"> </w:t>
            </w:r>
            <w:r w:rsidRPr="007E4196">
              <w:rPr>
                <w:rFonts w:asciiTheme="minorHAnsi" w:hAnsiTheme="minorHAnsi" w:cstheme="minorHAnsi"/>
                <w:lang w:val="en-US"/>
              </w:rPr>
              <w:t>information</w:t>
            </w:r>
          </w:p>
        </w:tc>
      </w:tr>
      <w:tr w:rsidR="00793A1E" w:rsidRPr="007E4196" w14:paraId="05096E09" w14:textId="77777777" w:rsidTr="00793A1E">
        <w:tc>
          <w:tcPr>
            <w:cnfStyle w:val="001000000000" w:firstRow="0" w:lastRow="0" w:firstColumn="1" w:lastColumn="0" w:oddVBand="0" w:evenVBand="0" w:oddHBand="0" w:evenHBand="0" w:firstRowFirstColumn="0" w:firstRowLastColumn="0" w:lastRowFirstColumn="0" w:lastRowLastColumn="0"/>
            <w:tcW w:w="2405" w:type="dxa"/>
          </w:tcPr>
          <w:p w14:paraId="69AC923D" w14:textId="77777777" w:rsidR="00793A1E" w:rsidRPr="007E4196" w:rsidRDefault="00793A1E" w:rsidP="00793A1E">
            <w:pPr>
              <w:pStyle w:val="Corpsdetexte"/>
              <w:spacing w:before="82" w:line="249" w:lineRule="auto"/>
              <w:ind w:left="86" w:right="14"/>
              <w:jc w:val="both"/>
              <w:rPr>
                <w:rFonts w:asciiTheme="minorHAnsi" w:hAnsiTheme="minorHAnsi" w:cstheme="minorHAnsi"/>
                <w:b w:val="0"/>
                <w:bCs w:val="0"/>
                <w:lang w:val="en-US"/>
              </w:rPr>
            </w:pPr>
            <w:r w:rsidRPr="007E4196">
              <w:rPr>
                <w:rFonts w:asciiTheme="minorHAnsi" w:hAnsiTheme="minorHAnsi" w:cstheme="minorHAnsi"/>
                <w:b w:val="0"/>
                <w:bCs w:val="0"/>
                <w:lang w:val="en-US"/>
              </w:rPr>
              <w:t>SV PNT</w:t>
            </w:r>
          </w:p>
        </w:tc>
        <w:tc>
          <w:tcPr>
            <w:tcW w:w="4394" w:type="dxa"/>
          </w:tcPr>
          <w:p w14:paraId="1C730EBF" w14:textId="77777777" w:rsidR="00793A1E" w:rsidRPr="007E4196" w:rsidRDefault="00793A1E" w:rsidP="00793A1E">
            <w:pPr>
              <w:pStyle w:val="Corpsdetexte"/>
              <w:spacing w:before="82" w:line="249" w:lineRule="auto"/>
              <w:ind w:left="86" w:right="14"/>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Pr>
                <w:rFonts w:asciiTheme="minorHAnsi" w:hAnsiTheme="minorHAnsi" w:cstheme="minorHAnsi"/>
                <w:lang w:val="en-US"/>
              </w:rPr>
              <w:t>Flight safety news</w:t>
            </w:r>
          </w:p>
        </w:tc>
      </w:tr>
      <w:tr w:rsidR="00793A1E" w:rsidRPr="007E4196" w14:paraId="77018DE8" w14:textId="77777777" w:rsidTr="00793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CF0F08" w14:textId="77777777" w:rsidR="00793A1E" w:rsidRPr="007E4196" w:rsidRDefault="00793A1E" w:rsidP="00793A1E">
            <w:pPr>
              <w:pStyle w:val="Corpsdetexte"/>
              <w:spacing w:before="82" w:line="249" w:lineRule="auto"/>
              <w:ind w:left="86" w:right="14"/>
              <w:jc w:val="both"/>
              <w:rPr>
                <w:rFonts w:asciiTheme="minorHAnsi" w:hAnsiTheme="minorHAnsi" w:cstheme="minorHAnsi"/>
                <w:b w:val="0"/>
                <w:bCs w:val="0"/>
                <w:lang w:val="en-US"/>
              </w:rPr>
            </w:pPr>
            <w:r w:rsidRPr="007E4196">
              <w:rPr>
                <w:rFonts w:asciiTheme="minorHAnsi" w:hAnsiTheme="minorHAnsi" w:cstheme="minorHAnsi"/>
                <w:b w:val="0"/>
                <w:bCs w:val="0"/>
                <w:lang w:val="en-US"/>
              </w:rPr>
              <w:t>CRL Fuel Efficiency</w:t>
            </w:r>
          </w:p>
        </w:tc>
        <w:tc>
          <w:tcPr>
            <w:tcW w:w="4394" w:type="dxa"/>
          </w:tcPr>
          <w:p w14:paraId="038095DA" w14:textId="77777777" w:rsidR="00793A1E" w:rsidRPr="007E4196" w:rsidRDefault="00793A1E" w:rsidP="00793A1E">
            <w:pPr>
              <w:pStyle w:val="Corpsdetexte"/>
              <w:spacing w:before="82" w:line="249" w:lineRule="auto"/>
              <w:ind w:left="86" w:right="14"/>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r>
              <w:rPr>
                <w:rFonts w:asciiTheme="minorHAnsi" w:hAnsiTheme="minorHAnsi" w:cstheme="minorHAnsi"/>
                <w:lang w:val="en-US"/>
              </w:rPr>
              <w:t>Fuel efficiency news</w:t>
            </w:r>
          </w:p>
        </w:tc>
      </w:tr>
      <w:tr w:rsidR="00793A1E" w:rsidRPr="007E4196" w14:paraId="125AA07D" w14:textId="77777777" w:rsidTr="00793A1E">
        <w:tc>
          <w:tcPr>
            <w:cnfStyle w:val="001000000000" w:firstRow="0" w:lastRow="0" w:firstColumn="1" w:lastColumn="0" w:oddVBand="0" w:evenVBand="0" w:oddHBand="0" w:evenHBand="0" w:firstRowFirstColumn="0" w:firstRowLastColumn="0" w:lastRowFirstColumn="0" w:lastRowLastColumn="0"/>
            <w:tcW w:w="2405" w:type="dxa"/>
          </w:tcPr>
          <w:p w14:paraId="11ADE296" w14:textId="77777777" w:rsidR="00793A1E" w:rsidRPr="007E4196" w:rsidRDefault="00793A1E" w:rsidP="00793A1E">
            <w:pPr>
              <w:pStyle w:val="Corpsdetexte"/>
              <w:spacing w:before="82" w:line="249" w:lineRule="auto"/>
              <w:ind w:left="86" w:right="14"/>
              <w:jc w:val="both"/>
              <w:rPr>
                <w:rFonts w:asciiTheme="minorHAnsi" w:hAnsiTheme="minorHAnsi" w:cstheme="minorHAnsi"/>
                <w:b w:val="0"/>
                <w:bCs w:val="0"/>
                <w:lang w:val="en-US"/>
              </w:rPr>
            </w:pPr>
            <w:r w:rsidRPr="007E4196">
              <w:rPr>
                <w:rFonts w:asciiTheme="minorHAnsi" w:hAnsiTheme="minorHAnsi" w:cstheme="minorHAnsi"/>
                <w:b w:val="0"/>
                <w:bCs w:val="0"/>
                <w:lang w:val="en-US"/>
              </w:rPr>
              <w:t>CRAC</w:t>
            </w:r>
          </w:p>
        </w:tc>
        <w:tc>
          <w:tcPr>
            <w:tcW w:w="4394" w:type="dxa"/>
          </w:tcPr>
          <w:p w14:paraId="56DA5E25" w14:textId="77777777" w:rsidR="00793A1E" w:rsidRPr="007E4196" w:rsidRDefault="00793A1E" w:rsidP="00793A1E">
            <w:pPr>
              <w:pStyle w:val="Corpsdetexte"/>
              <w:spacing w:before="82" w:line="249" w:lineRule="auto"/>
              <w:ind w:left="86" w:right="14"/>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p>
        </w:tc>
      </w:tr>
      <w:tr w:rsidR="00793A1E" w:rsidRPr="007E4196" w14:paraId="4076DD64" w14:textId="77777777" w:rsidTr="00793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CB963B" w14:textId="77777777" w:rsidR="00793A1E" w:rsidRPr="007E4196" w:rsidRDefault="00793A1E" w:rsidP="00793A1E">
            <w:pPr>
              <w:pStyle w:val="Corpsdetexte"/>
              <w:spacing w:before="82" w:line="249" w:lineRule="auto"/>
              <w:ind w:left="86" w:right="14"/>
              <w:jc w:val="both"/>
              <w:rPr>
                <w:rFonts w:asciiTheme="minorHAnsi" w:hAnsiTheme="minorHAnsi" w:cstheme="minorHAnsi"/>
                <w:b w:val="0"/>
                <w:bCs w:val="0"/>
                <w:lang w:val="en-US"/>
              </w:rPr>
            </w:pPr>
            <w:r w:rsidRPr="007E4196">
              <w:rPr>
                <w:rFonts w:asciiTheme="minorHAnsi" w:hAnsiTheme="minorHAnsi" w:cstheme="minorHAnsi"/>
                <w:b w:val="0"/>
                <w:bCs w:val="0"/>
                <w:lang w:val="en-US"/>
              </w:rPr>
              <w:t>Crew Rest</w:t>
            </w:r>
          </w:p>
        </w:tc>
        <w:tc>
          <w:tcPr>
            <w:tcW w:w="4394" w:type="dxa"/>
          </w:tcPr>
          <w:p w14:paraId="524F1F76" w14:textId="77777777" w:rsidR="00793A1E" w:rsidRPr="007E4196" w:rsidRDefault="00793A1E" w:rsidP="00793A1E">
            <w:pPr>
              <w:pStyle w:val="Corpsdetexte"/>
              <w:spacing w:before="82" w:line="249" w:lineRule="auto"/>
              <w:ind w:left="86" w:right="14"/>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p>
        </w:tc>
      </w:tr>
      <w:tr w:rsidR="00793A1E" w:rsidRPr="007E4196" w14:paraId="542D8DFD" w14:textId="77777777" w:rsidTr="00793A1E">
        <w:tc>
          <w:tcPr>
            <w:cnfStyle w:val="001000000000" w:firstRow="0" w:lastRow="0" w:firstColumn="1" w:lastColumn="0" w:oddVBand="0" w:evenVBand="0" w:oddHBand="0" w:evenHBand="0" w:firstRowFirstColumn="0" w:firstRowLastColumn="0" w:lastRowFirstColumn="0" w:lastRowLastColumn="0"/>
            <w:tcW w:w="2405" w:type="dxa"/>
          </w:tcPr>
          <w:p w14:paraId="2B1811E8" w14:textId="77777777" w:rsidR="00793A1E" w:rsidRPr="007E4196" w:rsidRDefault="00793A1E" w:rsidP="00793A1E">
            <w:pPr>
              <w:pStyle w:val="Corpsdetexte"/>
              <w:spacing w:before="82" w:line="249" w:lineRule="auto"/>
              <w:ind w:left="86" w:right="14"/>
              <w:jc w:val="both"/>
              <w:rPr>
                <w:rFonts w:asciiTheme="minorHAnsi" w:hAnsiTheme="minorHAnsi" w:cstheme="minorHAnsi"/>
                <w:b w:val="0"/>
                <w:bCs w:val="0"/>
                <w:lang w:val="en-US"/>
              </w:rPr>
            </w:pPr>
            <w:r w:rsidRPr="007E4196">
              <w:rPr>
                <w:rFonts w:asciiTheme="minorHAnsi" w:hAnsiTheme="minorHAnsi" w:cstheme="minorHAnsi"/>
                <w:b w:val="0"/>
                <w:bCs w:val="0"/>
                <w:lang w:val="en-US"/>
              </w:rPr>
              <w:t>FlyByE6B</w:t>
            </w:r>
          </w:p>
        </w:tc>
        <w:tc>
          <w:tcPr>
            <w:tcW w:w="4394" w:type="dxa"/>
          </w:tcPr>
          <w:p w14:paraId="5573BD2F" w14:textId="77777777" w:rsidR="00793A1E" w:rsidRPr="007E4196" w:rsidRDefault="00793A1E" w:rsidP="00793A1E">
            <w:pPr>
              <w:pStyle w:val="Corpsdetexte"/>
              <w:spacing w:before="82" w:line="249" w:lineRule="auto"/>
              <w:ind w:left="86" w:right="14"/>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p>
        </w:tc>
      </w:tr>
      <w:tr w:rsidR="00793A1E" w:rsidRPr="007E4196" w14:paraId="051A2187" w14:textId="77777777" w:rsidTr="00793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2ACFB8C" w14:textId="77777777" w:rsidR="00793A1E" w:rsidRPr="007E4196" w:rsidRDefault="00793A1E" w:rsidP="00793A1E">
            <w:pPr>
              <w:pStyle w:val="Corpsdetexte"/>
              <w:spacing w:before="82" w:line="249" w:lineRule="auto"/>
              <w:ind w:left="86" w:right="14"/>
              <w:jc w:val="both"/>
              <w:rPr>
                <w:rFonts w:asciiTheme="minorHAnsi" w:hAnsiTheme="minorHAnsi" w:cstheme="minorHAnsi"/>
                <w:b w:val="0"/>
                <w:bCs w:val="0"/>
                <w:lang w:val="en-US"/>
              </w:rPr>
            </w:pPr>
            <w:r w:rsidRPr="007E4196">
              <w:rPr>
                <w:rFonts w:asciiTheme="minorHAnsi" w:hAnsiTheme="minorHAnsi" w:cstheme="minorHAnsi"/>
                <w:b w:val="0"/>
                <w:bCs w:val="0"/>
                <w:lang w:val="en-US"/>
              </w:rPr>
              <w:t>RosterBuster</w:t>
            </w:r>
          </w:p>
        </w:tc>
        <w:tc>
          <w:tcPr>
            <w:tcW w:w="4394" w:type="dxa"/>
          </w:tcPr>
          <w:p w14:paraId="713B257D" w14:textId="77777777" w:rsidR="00793A1E" w:rsidRPr="007E4196" w:rsidRDefault="00793A1E" w:rsidP="00793A1E">
            <w:pPr>
              <w:pStyle w:val="Corpsdetexte"/>
              <w:spacing w:before="82" w:line="249" w:lineRule="auto"/>
              <w:ind w:left="86" w:right="14"/>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p>
        </w:tc>
      </w:tr>
      <w:tr w:rsidR="00793A1E" w:rsidRPr="007E4196" w14:paraId="0A19CE8D" w14:textId="77777777" w:rsidTr="00793A1E">
        <w:tc>
          <w:tcPr>
            <w:cnfStyle w:val="001000000000" w:firstRow="0" w:lastRow="0" w:firstColumn="1" w:lastColumn="0" w:oddVBand="0" w:evenVBand="0" w:oddHBand="0" w:evenHBand="0" w:firstRowFirstColumn="0" w:firstRowLastColumn="0" w:lastRowFirstColumn="0" w:lastRowLastColumn="0"/>
            <w:tcW w:w="2405" w:type="dxa"/>
          </w:tcPr>
          <w:p w14:paraId="5684E7EC" w14:textId="77777777" w:rsidR="00793A1E" w:rsidRPr="007E4196" w:rsidRDefault="00793A1E" w:rsidP="00793A1E">
            <w:pPr>
              <w:pStyle w:val="Corpsdetexte"/>
              <w:spacing w:before="82" w:line="249" w:lineRule="auto"/>
              <w:ind w:left="86" w:right="14"/>
              <w:jc w:val="both"/>
              <w:rPr>
                <w:rFonts w:asciiTheme="minorHAnsi" w:hAnsiTheme="minorHAnsi" w:cstheme="minorHAnsi"/>
                <w:b w:val="0"/>
                <w:bCs w:val="0"/>
                <w:lang w:val="en-US"/>
              </w:rPr>
            </w:pPr>
            <w:r w:rsidRPr="007E4196">
              <w:rPr>
                <w:rFonts w:asciiTheme="minorHAnsi" w:hAnsiTheme="minorHAnsi" w:cstheme="minorHAnsi"/>
                <w:b w:val="0"/>
                <w:bCs w:val="0"/>
                <w:lang w:val="en-US"/>
              </w:rPr>
              <w:t>FlightRadar24</w:t>
            </w:r>
          </w:p>
        </w:tc>
        <w:tc>
          <w:tcPr>
            <w:tcW w:w="4394" w:type="dxa"/>
          </w:tcPr>
          <w:p w14:paraId="43C22532" w14:textId="77777777" w:rsidR="00793A1E" w:rsidRPr="007E4196" w:rsidRDefault="00793A1E" w:rsidP="00793A1E">
            <w:pPr>
              <w:pStyle w:val="Corpsdetexte"/>
              <w:spacing w:before="82" w:line="249" w:lineRule="auto"/>
              <w:ind w:left="86" w:right="14"/>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p>
        </w:tc>
      </w:tr>
      <w:tr w:rsidR="00793A1E" w:rsidRPr="007E4196" w14:paraId="59991FA0" w14:textId="77777777" w:rsidTr="00793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B15B378" w14:textId="77777777" w:rsidR="00793A1E" w:rsidRPr="007E4196" w:rsidRDefault="00793A1E" w:rsidP="00793A1E">
            <w:pPr>
              <w:pStyle w:val="Corpsdetexte"/>
              <w:spacing w:before="82" w:line="249" w:lineRule="auto"/>
              <w:ind w:left="86" w:right="14"/>
              <w:jc w:val="both"/>
              <w:rPr>
                <w:rFonts w:asciiTheme="minorHAnsi" w:hAnsiTheme="minorHAnsi" w:cstheme="minorHAnsi"/>
                <w:b w:val="0"/>
                <w:bCs w:val="0"/>
                <w:lang w:val="en-US"/>
              </w:rPr>
            </w:pPr>
            <w:r w:rsidRPr="007E4196">
              <w:rPr>
                <w:rFonts w:asciiTheme="minorHAnsi" w:hAnsiTheme="minorHAnsi" w:cstheme="minorHAnsi"/>
                <w:b w:val="0"/>
                <w:bCs w:val="0"/>
                <w:lang w:val="en-US"/>
              </w:rPr>
              <w:t>Conseils aux voyageurs</w:t>
            </w:r>
          </w:p>
        </w:tc>
        <w:tc>
          <w:tcPr>
            <w:tcW w:w="4394" w:type="dxa"/>
          </w:tcPr>
          <w:p w14:paraId="2A92B792" w14:textId="77777777" w:rsidR="00793A1E" w:rsidRPr="007E4196" w:rsidRDefault="00793A1E" w:rsidP="00793A1E">
            <w:pPr>
              <w:pStyle w:val="Corpsdetexte"/>
              <w:spacing w:before="82" w:line="249" w:lineRule="auto"/>
              <w:ind w:left="86" w:right="14"/>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p>
        </w:tc>
      </w:tr>
      <w:tr w:rsidR="00793A1E" w:rsidRPr="007E4196" w14:paraId="692D04C5" w14:textId="77777777" w:rsidTr="00793A1E">
        <w:tc>
          <w:tcPr>
            <w:cnfStyle w:val="001000000000" w:firstRow="0" w:lastRow="0" w:firstColumn="1" w:lastColumn="0" w:oddVBand="0" w:evenVBand="0" w:oddHBand="0" w:evenHBand="0" w:firstRowFirstColumn="0" w:firstRowLastColumn="0" w:lastRowFirstColumn="0" w:lastRowLastColumn="0"/>
            <w:tcW w:w="2405" w:type="dxa"/>
          </w:tcPr>
          <w:p w14:paraId="625F10D1" w14:textId="77777777" w:rsidR="00793A1E" w:rsidRPr="007E4196" w:rsidRDefault="00793A1E" w:rsidP="00793A1E">
            <w:pPr>
              <w:pStyle w:val="Corpsdetexte"/>
              <w:spacing w:before="82" w:line="249" w:lineRule="auto"/>
              <w:ind w:left="86" w:right="14"/>
              <w:jc w:val="both"/>
              <w:rPr>
                <w:rFonts w:asciiTheme="minorHAnsi" w:hAnsiTheme="minorHAnsi" w:cstheme="minorHAnsi"/>
                <w:b w:val="0"/>
                <w:bCs w:val="0"/>
                <w:lang w:val="en-US"/>
              </w:rPr>
            </w:pPr>
            <w:r w:rsidRPr="007E4196">
              <w:rPr>
                <w:rFonts w:asciiTheme="minorHAnsi" w:hAnsiTheme="minorHAnsi" w:cstheme="minorHAnsi"/>
                <w:b w:val="0"/>
                <w:bCs w:val="0"/>
                <w:lang w:val="en-US"/>
              </w:rPr>
              <w:t>Jet Fueling</w:t>
            </w:r>
          </w:p>
        </w:tc>
        <w:tc>
          <w:tcPr>
            <w:tcW w:w="4394" w:type="dxa"/>
          </w:tcPr>
          <w:p w14:paraId="74151E01" w14:textId="77777777" w:rsidR="00793A1E" w:rsidRPr="007E4196" w:rsidRDefault="00793A1E" w:rsidP="00793A1E">
            <w:pPr>
              <w:pStyle w:val="Corpsdetexte"/>
              <w:spacing w:before="82" w:line="249" w:lineRule="auto"/>
              <w:ind w:left="86" w:right="14"/>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p>
        </w:tc>
      </w:tr>
      <w:tr w:rsidR="00793A1E" w:rsidRPr="007E4196" w14:paraId="54A89762" w14:textId="77777777" w:rsidTr="00793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1CF5DE" w14:textId="77777777" w:rsidR="00793A1E" w:rsidRPr="007E4196" w:rsidRDefault="00793A1E" w:rsidP="00793A1E">
            <w:pPr>
              <w:pStyle w:val="Corpsdetexte"/>
              <w:spacing w:before="82" w:line="249" w:lineRule="auto"/>
              <w:ind w:left="86" w:right="14"/>
              <w:jc w:val="both"/>
              <w:rPr>
                <w:rFonts w:asciiTheme="minorHAnsi" w:hAnsiTheme="minorHAnsi" w:cstheme="minorHAnsi"/>
                <w:b w:val="0"/>
                <w:bCs w:val="0"/>
                <w:lang w:val="en-US"/>
              </w:rPr>
            </w:pPr>
            <w:r w:rsidRPr="007E4196">
              <w:rPr>
                <w:rFonts w:asciiTheme="minorHAnsi" w:hAnsiTheme="minorHAnsi" w:cstheme="minorHAnsi"/>
                <w:b w:val="0"/>
                <w:bCs w:val="0"/>
                <w:lang w:val="en-US"/>
              </w:rPr>
              <w:t>CrewPad</w:t>
            </w:r>
          </w:p>
        </w:tc>
        <w:tc>
          <w:tcPr>
            <w:tcW w:w="4394" w:type="dxa"/>
          </w:tcPr>
          <w:p w14:paraId="151152F7" w14:textId="77777777" w:rsidR="00793A1E" w:rsidRPr="007E4196" w:rsidRDefault="00793A1E" w:rsidP="00793A1E">
            <w:pPr>
              <w:pStyle w:val="Corpsdetexte"/>
              <w:spacing w:before="82" w:line="249" w:lineRule="auto"/>
              <w:ind w:left="86" w:right="14"/>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p>
        </w:tc>
      </w:tr>
      <w:tr w:rsidR="00793A1E" w:rsidRPr="007E4196" w14:paraId="6D54E5A7" w14:textId="77777777" w:rsidTr="00793A1E">
        <w:tc>
          <w:tcPr>
            <w:cnfStyle w:val="001000000000" w:firstRow="0" w:lastRow="0" w:firstColumn="1" w:lastColumn="0" w:oddVBand="0" w:evenVBand="0" w:oddHBand="0" w:evenHBand="0" w:firstRowFirstColumn="0" w:firstRowLastColumn="0" w:lastRowFirstColumn="0" w:lastRowLastColumn="0"/>
            <w:tcW w:w="2405" w:type="dxa"/>
          </w:tcPr>
          <w:p w14:paraId="62C479A5" w14:textId="77777777" w:rsidR="00793A1E" w:rsidRPr="007E4196" w:rsidRDefault="00793A1E" w:rsidP="00793A1E">
            <w:pPr>
              <w:pStyle w:val="Corpsdetexte"/>
              <w:spacing w:before="82" w:line="249" w:lineRule="auto"/>
              <w:ind w:left="86" w:right="14"/>
              <w:jc w:val="both"/>
              <w:rPr>
                <w:rFonts w:asciiTheme="minorHAnsi" w:hAnsiTheme="minorHAnsi" w:cstheme="minorHAnsi"/>
                <w:b w:val="0"/>
                <w:bCs w:val="0"/>
                <w:lang w:val="en-US"/>
              </w:rPr>
            </w:pPr>
            <w:r w:rsidRPr="007E4196">
              <w:rPr>
                <w:rFonts w:asciiTheme="minorHAnsi" w:hAnsiTheme="minorHAnsi" w:cstheme="minorHAnsi"/>
                <w:b w:val="0"/>
                <w:bCs w:val="0"/>
                <w:lang w:val="en-US"/>
              </w:rPr>
              <w:t>CrewPad Player</w:t>
            </w:r>
          </w:p>
        </w:tc>
        <w:tc>
          <w:tcPr>
            <w:tcW w:w="4394" w:type="dxa"/>
          </w:tcPr>
          <w:p w14:paraId="267B9020" w14:textId="77777777" w:rsidR="00793A1E" w:rsidRPr="007E4196" w:rsidRDefault="00793A1E" w:rsidP="00793A1E">
            <w:pPr>
              <w:pStyle w:val="Corpsdetexte"/>
              <w:spacing w:before="82" w:line="249" w:lineRule="auto"/>
              <w:ind w:left="86" w:right="14"/>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p>
        </w:tc>
      </w:tr>
      <w:tr w:rsidR="00793A1E" w:rsidRPr="007E4196" w14:paraId="05CCC417" w14:textId="77777777" w:rsidTr="00793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FB2330" w14:textId="77777777" w:rsidR="00793A1E" w:rsidRPr="007E4196" w:rsidRDefault="00793A1E" w:rsidP="00793A1E">
            <w:pPr>
              <w:pStyle w:val="Corpsdetexte"/>
              <w:spacing w:before="82" w:line="249" w:lineRule="auto"/>
              <w:ind w:left="86" w:right="14"/>
              <w:jc w:val="both"/>
              <w:rPr>
                <w:rFonts w:asciiTheme="minorHAnsi" w:hAnsiTheme="minorHAnsi" w:cstheme="minorHAnsi"/>
                <w:b w:val="0"/>
                <w:bCs w:val="0"/>
                <w:lang w:val="en-US"/>
              </w:rPr>
            </w:pPr>
            <w:r w:rsidRPr="007E4196">
              <w:rPr>
                <w:rFonts w:asciiTheme="minorHAnsi" w:hAnsiTheme="minorHAnsi" w:cstheme="minorHAnsi"/>
                <w:b w:val="0"/>
                <w:bCs w:val="0"/>
                <w:lang w:val="en-US"/>
              </w:rPr>
              <w:t>Safety First Airbus</w:t>
            </w:r>
          </w:p>
        </w:tc>
        <w:tc>
          <w:tcPr>
            <w:tcW w:w="4394" w:type="dxa"/>
          </w:tcPr>
          <w:p w14:paraId="7981DB73" w14:textId="77777777" w:rsidR="00793A1E" w:rsidRPr="007E4196" w:rsidRDefault="00793A1E" w:rsidP="00793A1E">
            <w:pPr>
              <w:pStyle w:val="Corpsdetexte"/>
              <w:spacing w:before="82" w:line="249" w:lineRule="auto"/>
              <w:ind w:left="86" w:right="14"/>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p>
        </w:tc>
      </w:tr>
      <w:tr w:rsidR="00793A1E" w:rsidRPr="007E4196" w14:paraId="417BE1BD" w14:textId="77777777" w:rsidTr="00793A1E">
        <w:tc>
          <w:tcPr>
            <w:cnfStyle w:val="001000000000" w:firstRow="0" w:lastRow="0" w:firstColumn="1" w:lastColumn="0" w:oddVBand="0" w:evenVBand="0" w:oddHBand="0" w:evenHBand="0" w:firstRowFirstColumn="0" w:firstRowLastColumn="0" w:lastRowFirstColumn="0" w:lastRowLastColumn="0"/>
            <w:tcW w:w="2405" w:type="dxa"/>
          </w:tcPr>
          <w:p w14:paraId="1B8B5CD5" w14:textId="77777777" w:rsidR="00793A1E" w:rsidRPr="007E4196" w:rsidRDefault="00793A1E" w:rsidP="00793A1E">
            <w:pPr>
              <w:pStyle w:val="Corpsdetexte"/>
              <w:spacing w:before="82" w:line="249" w:lineRule="auto"/>
              <w:ind w:left="86" w:right="14"/>
              <w:jc w:val="both"/>
              <w:rPr>
                <w:rFonts w:asciiTheme="minorHAnsi" w:hAnsiTheme="minorHAnsi" w:cstheme="minorHAnsi"/>
                <w:b w:val="0"/>
                <w:bCs w:val="0"/>
                <w:lang w:val="en-US"/>
              </w:rPr>
            </w:pPr>
            <w:r w:rsidRPr="007E4196">
              <w:rPr>
                <w:rFonts w:asciiTheme="minorHAnsi" w:hAnsiTheme="minorHAnsi" w:cstheme="minorHAnsi"/>
                <w:b w:val="0"/>
                <w:bCs w:val="0"/>
                <w:lang w:val="en-US"/>
              </w:rPr>
              <w:t>CRL Fuel Efficiency</w:t>
            </w:r>
          </w:p>
        </w:tc>
        <w:tc>
          <w:tcPr>
            <w:tcW w:w="4394" w:type="dxa"/>
          </w:tcPr>
          <w:p w14:paraId="4C750CE1" w14:textId="77777777" w:rsidR="00793A1E" w:rsidRPr="007E4196" w:rsidRDefault="00793A1E" w:rsidP="00793A1E">
            <w:pPr>
              <w:pStyle w:val="Corpsdetexte"/>
              <w:spacing w:before="82" w:line="249" w:lineRule="auto"/>
              <w:ind w:left="86" w:right="14"/>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p>
        </w:tc>
      </w:tr>
      <w:tr w:rsidR="00793A1E" w:rsidRPr="007E4196" w14:paraId="2716FF75" w14:textId="77777777" w:rsidTr="00793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88FECDF" w14:textId="77777777" w:rsidR="00793A1E" w:rsidRPr="007E4196" w:rsidRDefault="00793A1E" w:rsidP="00793A1E">
            <w:pPr>
              <w:pStyle w:val="Corpsdetexte"/>
              <w:spacing w:before="82" w:line="249" w:lineRule="auto"/>
              <w:ind w:left="86" w:right="14"/>
              <w:jc w:val="both"/>
              <w:rPr>
                <w:rFonts w:asciiTheme="minorHAnsi" w:hAnsiTheme="minorHAnsi" w:cstheme="minorHAnsi"/>
                <w:b w:val="0"/>
                <w:bCs w:val="0"/>
                <w:lang w:val="en-US"/>
              </w:rPr>
            </w:pPr>
            <w:r w:rsidRPr="007E4196">
              <w:rPr>
                <w:rFonts w:asciiTheme="minorHAnsi" w:hAnsiTheme="minorHAnsi" w:cstheme="minorHAnsi"/>
                <w:b w:val="0"/>
                <w:bCs w:val="0"/>
                <w:lang w:val="en-US"/>
              </w:rPr>
              <w:t>Repos PEQ</w:t>
            </w:r>
          </w:p>
        </w:tc>
        <w:tc>
          <w:tcPr>
            <w:tcW w:w="4394" w:type="dxa"/>
          </w:tcPr>
          <w:p w14:paraId="547EFF5A" w14:textId="77777777" w:rsidR="00793A1E" w:rsidRPr="007E4196" w:rsidRDefault="00793A1E" w:rsidP="00793A1E">
            <w:pPr>
              <w:pStyle w:val="Corpsdetexte"/>
              <w:spacing w:before="82" w:line="249" w:lineRule="auto"/>
              <w:ind w:left="86" w:right="14"/>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en-US"/>
              </w:rPr>
            </w:pPr>
          </w:p>
        </w:tc>
      </w:tr>
    </w:tbl>
    <w:p w14:paraId="51936EFC" w14:textId="77777777" w:rsidR="00793A1E" w:rsidRDefault="00793A1E" w:rsidP="00284E3F">
      <w:pPr>
        <w:pStyle w:val="Corpsdetexte"/>
        <w:spacing w:before="8"/>
        <w:ind w:right="14"/>
        <w:jc w:val="both"/>
        <w:rPr>
          <w:rFonts w:asciiTheme="minorHAnsi" w:hAnsiTheme="minorHAnsi" w:cstheme="minorHAnsi"/>
          <w:sz w:val="18"/>
        </w:rPr>
      </w:pPr>
    </w:p>
    <w:p w14:paraId="754C90C9" w14:textId="77777777" w:rsidR="00793A1E" w:rsidRPr="00D7076F" w:rsidRDefault="00793A1E" w:rsidP="00284E3F">
      <w:pPr>
        <w:pStyle w:val="Corpsdetexte"/>
        <w:spacing w:before="8"/>
        <w:ind w:right="14"/>
        <w:jc w:val="both"/>
        <w:rPr>
          <w:rFonts w:asciiTheme="minorHAnsi" w:hAnsiTheme="minorHAnsi" w:cstheme="minorHAnsi"/>
          <w:sz w:val="18"/>
        </w:rPr>
      </w:pPr>
    </w:p>
    <w:p w14:paraId="1A59FA6F" w14:textId="77777777" w:rsidR="00DE7CE6" w:rsidRPr="00284B2F" w:rsidRDefault="00E02E7B" w:rsidP="006F6016">
      <w:pPr>
        <w:pStyle w:val="Titre2"/>
        <w:rPr>
          <w:lang w:val="en-GB"/>
        </w:rPr>
      </w:pPr>
      <w:bookmarkStart w:id="111" w:name="2.1.3_Flysmart_with_Airbus_(sur_iPAD)"/>
      <w:bookmarkStart w:id="112" w:name="_FLYSMART_WITH_AIRBUS"/>
      <w:bookmarkStart w:id="113" w:name="_Toc164764653"/>
      <w:bookmarkStart w:id="114" w:name="_Toc164785633"/>
      <w:bookmarkStart w:id="115" w:name="_Toc164785775"/>
      <w:bookmarkStart w:id="116" w:name="_Toc168580259"/>
      <w:bookmarkEnd w:id="111"/>
      <w:bookmarkEnd w:id="112"/>
      <w:r w:rsidRPr="00284B2F">
        <w:rPr>
          <w:lang w:val="en-GB"/>
        </w:rPr>
        <w:t>FLYSMART WITH AIRBUS (SUR IPAD)</w:t>
      </w:r>
      <w:bookmarkEnd w:id="113"/>
      <w:bookmarkEnd w:id="114"/>
      <w:bookmarkEnd w:id="115"/>
      <w:bookmarkEnd w:id="116"/>
    </w:p>
    <w:p w14:paraId="08E92E19" w14:textId="77777777" w:rsidR="00DE7CE6" w:rsidRPr="00D7076F" w:rsidRDefault="00E02E7B" w:rsidP="00D7076F">
      <w:pPr>
        <w:pStyle w:val="Corpsdetexte"/>
        <w:spacing w:before="93" w:line="249" w:lineRule="auto"/>
        <w:ind w:left="284" w:right="14"/>
        <w:jc w:val="both"/>
        <w:rPr>
          <w:rFonts w:asciiTheme="minorHAnsi" w:hAnsiTheme="minorHAnsi" w:cstheme="minorHAnsi"/>
        </w:rPr>
      </w:pPr>
      <w:r w:rsidRPr="00D7076F">
        <w:rPr>
          <w:rFonts w:asciiTheme="minorHAnsi" w:hAnsiTheme="minorHAnsi" w:cstheme="minorHAnsi"/>
        </w:rPr>
        <w:t>La suite Flysmart With</w:t>
      </w:r>
      <w:r w:rsidRPr="00D7076F">
        <w:rPr>
          <w:rFonts w:asciiTheme="minorHAnsi" w:hAnsiTheme="minorHAnsi" w:cstheme="minorHAnsi"/>
          <w:spacing w:val="-4"/>
        </w:rPr>
        <w:t xml:space="preserve"> </w:t>
      </w:r>
      <w:r w:rsidRPr="00D7076F">
        <w:rPr>
          <w:rFonts w:asciiTheme="minorHAnsi" w:hAnsiTheme="minorHAnsi" w:cstheme="minorHAnsi"/>
        </w:rPr>
        <w:t>Airbus est une application de calcul de performance développée</w:t>
      </w:r>
      <w:r w:rsidRPr="00D7076F">
        <w:rPr>
          <w:rFonts w:asciiTheme="minorHAnsi" w:hAnsiTheme="minorHAnsi" w:cstheme="minorHAnsi"/>
          <w:spacing w:val="-4"/>
        </w:rPr>
        <w:t xml:space="preserve"> </w:t>
      </w:r>
      <w:r w:rsidRPr="00D7076F">
        <w:rPr>
          <w:rFonts w:asciiTheme="minorHAnsi" w:hAnsiTheme="minorHAnsi" w:cstheme="minorHAnsi"/>
        </w:rPr>
        <w:t>par</w:t>
      </w:r>
      <w:r w:rsidRPr="00D7076F">
        <w:rPr>
          <w:rFonts w:asciiTheme="minorHAnsi" w:hAnsiTheme="minorHAnsi" w:cstheme="minorHAnsi"/>
          <w:spacing w:val="-4"/>
        </w:rPr>
        <w:t xml:space="preserve"> </w:t>
      </w:r>
      <w:r w:rsidRPr="00D7076F">
        <w:rPr>
          <w:rFonts w:asciiTheme="minorHAnsi" w:hAnsiTheme="minorHAnsi" w:cstheme="minorHAnsi"/>
        </w:rPr>
        <w:t>airbus</w:t>
      </w:r>
      <w:r w:rsidRPr="00D7076F">
        <w:rPr>
          <w:rFonts w:asciiTheme="minorHAnsi" w:hAnsiTheme="minorHAnsi" w:cstheme="minorHAnsi"/>
          <w:spacing w:val="-4"/>
        </w:rPr>
        <w:t xml:space="preserve"> </w:t>
      </w:r>
      <w:r w:rsidRPr="00D7076F">
        <w:rPr>
          <w:rFonts w:asciiTheme="minorHAnsi" w:hAnsiTheme="minorHAnsi" w:cstheme="minorHAnsi"/>
        </w:rPr>
        <w:t>et</w:t>
      </w:r>
      <w:r w:rsidRPr="00D7076F">
        <w:rPr>
          <w:rFonts w:asciiTheme="minorHAnsi" w:hAnsiTheme="minorHAnsi" w:cstheme="minorHAnsi"/>
          <w:spacing w:val="-4"/>
        </w:rPr>
        <w:t xml:space="preserve"> </w:t>
      </w:r>
      <w:r w:rsidRPr="00D7076F">
        <w:rPr>
          <w:rFonts w:asciiTheme="minorHAnsi" w:hAnsiTheme="minorHAnsi" w:cstheme="minorHAnsi"/>
        </w:rPr>
        <w:t>disponible</w:t>
      </w:r>
      <w:r w:rsidRPr="00D7076F">
        <w:rPr>
          <w:rFonts w:asciiTheme="minorHAnsi" w:hAnsiTheme="minorHAnsi" w:cstheme="minorHAnsi"/>
          <w:spacing w:val="-4"/>
        </w:rPr>
        <w:t xml:space="preserve"> </w:t>
      </w:r>
      <w:r w:rsidRPr="00D7076F">
        <w:rPr>
          <w:rFonts w:asciiTheme="minorHAnsi" w:hAnsiTheme="minorHAnsi" w:cstheme="minorHAnsi"/>
        </w:rPr>
        <w:t>sur</w:t>
      </w:r>
      <w:r w:rsidRPr="00D7076F">
        <w:rPr>
          <w:rFonts w:asciiTheme="minorHAnsi" w:hAnsiTheme="minorHAnsi" w:cstheme="minorHAnsi"/>
          <w:spacing w:val="-5"/>
        </w:rPr>
        <w:t xml:space="preserve"> </w:t>
      </w:r>
      <w:r w:rsidRPr="00D7076F">
        <w:rPr>
          <w:rFonts w:asciiTheme="minorHAnsi" w:hAnsiTheme="minorHAnsi" w:cstheme="minorHAnsi"/>
        </w:rPr>
        <w:t>l’Apple</w:t>
      </w:r>
      <w:r w:rsidRPr="00D7076F">
        <w:rPr>
          <w:rFonts w:asciiTheme="minorHAnsi" w:hAnsiTheme="minorHAnsi" w:cstheme="minorHAnsi"/>
          <w:spacing w:val="-4"/>
        </w:rPr>
        <w:t xml:space="preserve"> </w:t>
      </w:r>
      <w:r w:rsidRPr="00D7076F">
        <w:rPr>
          <w:rFonts w:asciiTheme="minorHAnsi" w:hAnsiTheme="minorHAnsi" w:cstheme="minorHAnsi"/>
        </w:rPr>
        <w:t>Store.</w:t>
      </w:r>
      <w:r w:rsidRPr="00D7076F">
        <w:rPr>
          <w:rFonts w:asciiTheme="minorHAnsi" w:hAnsiTheme="minorHAnsi" w:cstheme="minorHAnsi"/>
          <w:spacing w:val="-5"/>
        </w:rPr>
        <w:t xml:space="preserve"> </w:t>
      </w:r>
      <w:r w:rsidRPr="00D7076F">
        <w:rPr>
          <w:rFonts w:asciiTheme="minorHAnsi" w:hAnsiTheme="minorHAnsi" w:cstheme="minorHAnsi"/>
        </w:rPr>
        <w:t>Elle</w:t>
      </w:r>
      <w:r w:rsidRPr="00D7076F">
        <w:rPr>
          <w:rFonts w:asciiTheme="minorHAnsi" w:hAnsiTheme="minorHAnsi" w:cstheme="minorHAnsi"/>
          <w:spacing w:val="-4"/>
        </w:rPr>
        <w:t xml:space="preserve"> </w:t>
      </w:r>
      <w:r w:rsidRPr="00D7076F">
        <w:rPr>
          <w:rFonts w:asciiTheme="minorHAnsi" w:hAnsiTheme="minorHAnsi" w:cstheme="minorHAnsi"/>
        </w:rPr>
        <w:t>est</w:t>
      </w:r>
      <w:r w:rsidRPr="00D7076F">
        <w:rPr>
          <w:rFonts w:asciiTheme="minorHAnsi" w:hAnsiTheme="minorHAnsi" w:cstheme="minorHAnsi"/>
          <w:spacing w:val="-3"/>
        </w:rPr>
        <w:t xml:space="preserve"> </w:t>
      </w:r>
      <w:r w:rsidRPr="00D7076F">
        <w:rPr>
          <w:rFonts w:asciiTheme="minorHAnsi" w:hAnsiTheme="minorHAnsi" w:cstheme="minorHAnsi"/>
        </w:rPr>
        <w:t>composée</w:t>
      </w:r>
      <w:r w:rsidRPr="00D7076F">
        <w:rPr>
          <w:rFonts w:asciiTheme="minorHAnsi" w:hAnsiTheme="minorHAnsi" w:cstheme="minorHAnsi"/>
          <w:spacing w:val="-4"/>
        </w:rPr>
        <w:t xml:space="preserve"> </w:t>
      </w:r>
      <w:r w:rsidRPr="00D7076F">
        <w:rPr>
          <w:rFonts w:asciiTheme="minorHAnsi" w:hAnsiTheme="minorHAnsi" w:cstheme="minorHAnsi"/>
        </w:rPr>
        <w:t>de</w:t>
      </w:r>
      <w:r w:rsidRPr="00D7076F">
        <w:rPr>
          <w:rFonts w:asciiTheme="minorHAnsi" w:hAnsiTheme="minorHAnsi" w:cstheme="minorHAnsi"/>
          <w:spacing w:val="-4"/>
        </w:rPr>
        <w:t xml:space="preserve"> </w:t>
      </w:r>
      <w:r w:rsidRPr="00D7076F">
        <w:rPr>
          <w:rFonts w:asciiTheme="minorHAnsi" w:hAnsiTheme="minorHAnsi" w:cstheme="minorHAnsi"/>
        </w:rPr>
        <w:t>7 modules possédant chacune une icône indépendante.</w:t>
      </w:r>
    </w:p>
    <w:p w14:paraId="749A2A47" w14:textId="264E32B8" w:rsidR="00DE7CE6" w:rsidRPr="00D7076F" w:rsidRDefault="004020D1" w:rsidP="00D7076F">
      <w:pPr>
        <w:pStyle w:val="Corpsdetexte"/>
        <w:spacing w:before="4"/>
        <w:ind w:left="284" w:right="14"/>
        <w:jc w:val="both"/>
        <w:rPr>
          <w:rFonts w:asciiTheme="minorHAnsi" w:hAnsiTheme="minorHAnsi" w:cstheme="minorHAnsi"/>
          <w:sz w:val="6"/>
        </w:rPr>
      </w:pPr>
      <w:r w:rsidRPr="00D7076F">
        <w:rPr>
          <w:rFonts w:asciiTheme="minorHAnsi" w:hAnsiTheme="minorHAnsi" w:cstheme="minorHAnsi"/>
          <w:noProof/>
        </w:rPr>
        <w:drawing>
          <wp:anchor distT="0" distB="0" distL="0" distR="0" simplePos="0" relativeHeight="251657216" behindDoc="0" locked="0" layoutInCell="1" allowOverlap="1" wp14:anchorId="756B3A74" wp14:editId="3BF00D8B">
            <wp:simplePos x="0" y="0"/>
            <wp:positionH relativeFrom="page">
              <wp:posOffset>1024255</wp:posOffset>
            </wp:positionH>
            <wp:positionV relativeFrom="paragraph">
              <wp:posOffset>97155</wp:posOffset>
            </wp:positionV>
            <wp:extent cx="3115310" cy="1346835"/>
            <wp:effectExtent l="0" t="0" r="8890" b="5715"/>
            <wp:wrapTopAndBottom/>
            <wp:docPr id="6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7.jpeg"/>
                    <pic:cNvPicPr/>
                  </pic:nvPicPr>
                  <pic:blipFill>
                    <a:blip r:embed="rId32" cstate="print"/>
                    <a:stretch>
                      <a:fillRect/>
                    </a:stretch>
                  </pic:blipFill>
                  <pic:spPr>
                    <a:xfrm>
                      <a:off x="0" y="0"/>
                      <a:ext cx="3115310" cy="1346835"/>
                    </a:xfrm>
                    <a:prstGeom prst="rect">
                      <a:avLst/>
                    </a:prstGeom>
                  </pic:spPr>
                </pic:pic>
              </a:graphicData>
            </a:graphic>
            <wp14:sizeRelH relativeFrom="margin">
              <wp14:pctWidth>0</wp14:pctWidth>
            </wp14:sizeRelH>
            <wp14:sizeRelV relativeFrom="margin">
              <wp14:pctHeight>0</wp14:pctHeight>
            </wp14:sizeRelV>
          </wp:anchor>
        </w:drawing>
      </w:r>
    </w:p>
    <w:p w14:paraId="3913C380" w14:textId="2445D6CD" w:rsidR="006F43A9" w:rsidRPr="00D7076F" w:rsidRDefault="006F43A9" w:rsidP="00D7076F">
      <w:pPr>
        <w:pStyle w:val="Corpsdetexte"/>
        <w:spacing w:before="10" w:line="249" w:lineRule="auto"/>
        <w:ind w:left="284" w:right="14"/>
        <w:jc w:val="both"/>
        <w:rPr>
          <w:rFonts w:asciiTheme="minorHAnsi" w:hAnsiTheme="minorHAnsi" w:cstheme="minorHAnsi"/>
        </w:rPr>
      </w:pPr>
    </w:p>
    <w:p w14:paraId="5954E4A5" w14:textId="06E5CDC5" w:rsidR="00DE7CE6" w:rsidRPr="00D7076F" w:rsidRDefault="00E02E7B" w:rsidP="00D7076F">
      <w:pPr>
        <w:pStyle w:val="Corpsdetexte"/>
        <w:spacing w:before="10" w:line="249" w:lineRule="auto"/>
        <w:ind w:left="284" w:right="14"/>
        <w:jc w:val="both"/>
        <w:rPr>
          <w:rFonts w:asciiTheme="minorHAnsi" w:hAnsiTheme="minorHAnsi" w:cstheme="minorHAnsi"/>
        </w:rPr>
      </w:pPr>
      <w:r w:rsidRPr="00D7076F">
        <w:rPr>
          <w:rFonts w:asciiTheme="minorHAnsi" w:hAnsiTheme="minorHAnsi" w:cstheme="minorHAnsi"/>
        </w:rPr>
        <w:t>Les modules TakeOff, In-Flight, Landing, OPS Library Browser (OLB), Loadsheet</w:t>
      </w:r>
      <w:r w:rsidRPr="00D7076F">
        <w:rPr>
          <w:rFonts w:asciiTheme="minorHAnsi" w:hAnsiTheme="minorHAnsi" w:cstheme="minorHAnsi"/>
          <w:spacing w:val="-12"/>
        </w:rPr>
        <w:t xml:space="preserve"> </w:t>
      </w:r>
      <w:r w:rsidRPr="00D7076F">
        <w:rPr>
          <w:rFonts w:asciiTheme="minorHAnsi" w:hAnsiTheme="minorHAnsi" w:cstheme="minorHAnsi"/>
        </w:rPr>
        <w:t>et</w:t>
      </w:r>
      <w:r w:rsidRPr="00D7076F">
        <w:rPr>
          <w:rFonts w:asciiTheme="minorHAnsi" w:hAnsiTheme="minorHAnsi" w:cstheme="minorHAnsi"/>
          <w:spacing w:val="-12"/>
        </w:rPr>
        <w:t xml:space="preserve"> </w:t>
      </w:r>
      <w:r w:rsidRPr="00D7076F">
        <w:rPr>
          <w:rFonts w:asciiTheme="minorHAnsi" w:hAnsiTheme="minorHAnsi" w:cstheme="minorHAnsi"/>
        </w:rPr>
        <w:t>eQRH</w:t>
      </w:r>
      <w:r w:rsidRPr="00D7076F">
        <w:rPr>
          <w:rFonts w:asciiTheme="minorHAnsi" w:hAnsiTheme="minorHAnsi" w:cstheme="minorHAnsi"/>
          <w:spacing w:val="-12"/>
        </w:rPr>
        <w:t xml:space="preserve"> </w:t>
      </w:r>
      <w:r w:rsidRPr="00D7076F">
        <w:rPr>
          <w:rFonts w:asciiTheme="minorHAnsi" w:hAnsiTheme="minorHAnsi" w:cstheme="minorHAnsi"/>
        </w:rPr>
        <w:t>sont</w:t>
      </w:r>
      <w:r w:rsidRPr="00D7076F">
        <w:rPr>
          <w:rFonts w:asciiTheme="minorHAnsi" w:hAnsiTheme="minorHAnsi" w:cstheme="minorHAnsi"/>
          <w:spacing w:val="-12"/>
        </w:rPr>
        <w:t xml:space="preserve"> </w:t>
      </w:r>
      <w:r w:rsidRPr="00D7076F">
        <w:rPr>
          <w:rFonts w:asciiTheme="minorHAnsi" w:hAnsiTheme="minorHAnsi" w:cstheme="minorHAnsi"/>
        </w:rPr>
        <w:t>tous</w:t>
      </w:r>
      <w:r w:rsidRPr="00D7076F">
        <w:rPr>
          <w:rFonts w:asciiTheme="minorHAnsi" w:hAnsiTheme="minorHAnsi" w:cstheme="minorHAnsi"/>
          <w:spacing w:val="-12"/>
        </w:rPr>
        <w:t xml:space="preserve"> </w:t>
      </w:r>
      <w:r w:rsidRPr="00D7076F">
        <w:rPr>
          <w:rFonts w:asciiTheme="minorHAnsi" w:hAnsiTheme="minorHAnsi" w:cstheme="minorHAnsi"/>
        </w:rPr>
        <w:t>administrés</w:t>
      </w:r>
      <w:r w:rsidRPr="00D7076F">
        <w:rPr>
          <w:rFonts w:asciiTheme="minorHAnsi" w:hAnsiTheme="minorHAnsi" w:cstheme="minorHAnsi"/>
          <w:spacing w:val="-12"/>
        </w:rPr>
        <w:t xml:space="preserve"> </w:t>
      </w:r>
      <w:r w:rsidRPr="00D7076F">
        <w:rPr>
          <w:rFonts w:asciiTheme="minorHAnsi" w:hAnsiTheme="minorHAnsi" w:cstheme="minorHAnsi"/>
        </w:rPr>
        <w:t>grâce</w:t>
      </w:r>
      <w:r w:rsidRPr="00D7076F">
        <w:rPr>
          <w:rFonts w:asciiTheme="minorHAnsi" w:hAnsiTheme="minorHAnsi" w:cstheme="minorHAnsi"/>
          <w:spacing w:val="-12"/>
        </w:rPr>
        <w:t xml:space="preserve"> </w:t>
      </w:r>
      <w:r w:rsidRPr="00D7076F">
        <w:rPr>
          <w:rFonts w:asciiTheme="minorHAnsi" w:hAnsiTheme="minorHAnsi" w:cstheme="minorHAnsi"/>
        </w:rPr>
        <w:t>au</w:t>
      </w:r>
      <w:r w:rsidRPr="00D7076F">
        <w:rPr>
          <w:rFonts w:asciiTheme="minorHAnsi" w:hAnsiTheme="minorHAnsi" w:cstheme="minorHAnsi"/>
          <w:spacing w:val="-12"/>
        </w:rPr>
        <w:t xml:space="preserve"> </w:t>
      </w:r>
      <w:r w:rsidRPr="00D7076F">
        <w:rPr>
          <w:rFonts w:asciiTheme="minorHAnsi" w:hAnsiTheme="minorHAnsi" w:cstheme="minorHAnsi"/>
        </w:rPr>
        <w:t>portail</w:t>
      </w:r>
      <w:r w:rsidRPr="00D7076F">
        <w:rPr>
          <w:rFonts w:asciiTheme="minorHAnsi" w:hAnsiTheme="minorHAnsi" w:cstheme="minorHAnsi"/>
          <w:spacing w:val="-12"/>
        </w:rPr>
        <w:t xml:space="preserve"> </w:t>
      </w:r>
      <w:r w:rsidRPr="00D7076F">
        <w:rPr>
          <w:rFonts w:asciiTheme="minorHAnsi" w:hAnsiTheme="minorHAnsi" w:cstheme="minorHAnsi"/>
        </w:rPr>
        <w:t>FlySmart</w:t>
      </w:r>
      <w:r w:rsidRPr="00D7076F">
        <w:rPr>
          <w:rFonts w:asciiTheme="minorHAnsi" w:hAnsiTheme="minorHAnsi" w:cstheme="minorHAnsi"/>
          <w:spacing w:val="-12"/>
        </w:rPr>
        <w:t xml:space="preserve"> </w:t>
      </w:r>
      <w:r w:rsidRPr="00D7076F">
        <w:rPr>
          <w:rFonts w:asciiTheme="minorHAnsi" w:hAnsiTheme="minorHAnsi" w:cstheme="minorHAnsi"/>
        </w:rPr>
        <w:t>Manager,</w:t>
      </w:r>
      <w:r w:rsidRPr="00D7076F">
        <w:rPr>
          <w:rFonts w:asciiTheme="minorHAnsi" w:hAnsiTheme="minorHAnsi" w:cstheme="minorHAnsi"/>
          <w:spacing w:val="-11"/>
        </w:rPr>
        <w:t xml:space="preserve"> </w:t>
      </w:r>
      <w:r w:rsidRPr="00D7076F">
        <w:rPr>
          <w:rFonts w:asciiTheme="minorHAnsi" w:hAnsiTheme="minorHAnsi" w:cstheme="minorHAnsi"/>
        </w:rPr>
        <w:t xml:space="preserve">qui permet à </w:t>
      </w:r>
      <w:r w:rsidRPr="00D7076F">
        <w:rPr>
          <w:rFonts w:asciiTheme="minorHAnsi" w:hAnsiTheme="minorHAnsi" w:cstheme="minorHAnsi"/>
        </w:rPr>
        <w:lastRenderedPageBreak/>
        <w:t>l’utilisateur de s’identifier et de mettre à jour les bases de données.</w:t>
      </w:r>
    </w:p>
    <w:p w14:paraId="28D47BB7" w14:textId="1D8347C2" w:rsidR="00DE7CE6" w:rsidRPr="00D7076F" w:rsidRDefault="00E02E7B" w:rsidP="00D7076F">
      <w:pPr>
        <w:pStyle w:val="Corpsdetexte"/>
        <w:spacing w:before="82" w:line="249" w:lineRule="auto"/>
        <w:ind w:left="284" w:right="14"/>
        <w:jc w:val="both"/>
        <w:rPr>
          <w:rFonts w:asciiTheme="minorHAnsi" w:hAnsiTheme="minorHAnsi" w:cstheme="minorHAnsi"/>
        </w:rPr>
      </w:pPr>
      <w:r w:rsidRPr="00D7076F">
        <w:rPr>
          <w:rFonts w:asciiTheme="minorHAnsi" w:hAnsiTheme="minorHAnsi" w:cstheme="minorHAnsi"/>
        </w:rPr>
        <w:t>Se</w:t>
      </w:r>
      <w:r w:rsidRPr="00D7076F">
        <w:rPr>
          <w:rFonts w:asciiTheme="minorHAnsi" w:hAnsiTheme="minorHAnsi" w:cstheme="minorHAnsi"/>
          <w:spacing w:val="-5"/>
        </w:rPr>
        <w:t xml:space="preserve"> </w:t>
      </w:r>
      <w:r w:rsidRPr="00D7076F">
        <w:rPr>
          <w:rFonts w:asciiTheme="minorHAnsi" w:hAnsiTheme="minorHAnsi" w:cstheme="minorHAnsi"/>
        </w:rPr>
        <w:t>référer</w:t>
      </w:r>
      <w:r w:rsidRPr="00D7076F">
        <w:rPr>
          <w:rFonts w:asciiTheme="minorHAnsi" w:hAnsiTheme="minorHAnsi" w:cstheme="minorHAnsi"/>
          <w:spacing w:val="-5"/>
        </w:rPr>
        <w:t xml:space="preserve"> </w:t>
      </w:r>
      <w:r w:rsidRPr="00D7076F">
        <w:rPr>
          <w:rFonts w:asciiTheme="minorHAnsi" w:hAnsiTheme="minorHAnsi" w:cstheme="minorHAnsi"/>
        </w:rPr>
        <w:t>si</w:t>
      </w:r>
      <w:r w:rsidRPr="00D7076F">
        <w:rPr>
          <w:rFonts w:asciiTheme="minorHAnsi" w:hAnsiTheme="minorHAnsi" w:cstheme="minorHAnsi"/>
          <w:spacing w:val="-5"/>
        </w:rPr>
        <w:t xml:space="preserve"> </w:t>
      </w:r>
      <w:r w:rsidRPr="00D7076F">
        <w:rPr>
          <w:rFonts w:asciiTheme="minorHAnsi" w:hAnsiTheme="minorHAnsi" w:cstheme="minorHAnsi"/>
        </w:rPr>
        <w:t>besoin</w:t>
      </w:r>
      <w:r w:rsidRPr="00D7076F">
        <w:rPr>
          <w:rFonts w:asciiTheme="minorHAnsi" w:hAnsiTheme="minorHAnsi" w:cstheme="minorHAnsi"/>
          <w:spacing w:val="-5"/>
        </w:rPr>
        <w:t xml:space="preserve"> </w:t>
      </w:r>
      <w:r w:rsidRPr="00D7076F">
        <w:rPr>
          <w:rFonts w:asciiTheme="minorHAnsi" w:hAnsiTheme="minorHAnsi" w:cstheme="minorHAnsi"/>
        </w:rPr>
        <w:t>à</w:t>
      </w:r>
      <w:r w:rsidRPr="00D7076F">
        <w:rPr>
          <w:rFonts w:asciiTheme="minorHAnsi" w:hAnsiTheme="minorHAnsi" w:cstheme="minorHAnsi"/>
          <w:spacing w:val="-5"/>
        </w:rPr>
        <w:t xml:space="preserve"> </w:t>
      </w:r>
      <w:r w:rsidRPr="00D7076F">
        <w:rPr>
          <w:rFonts w:asciiTheme="minorHAnsi" w:hAnsiTheme="minorHAnsi" w:cstheme="minorHAnsi"/>
        </w:rPr>
        <w:t>la</w:t>
      </w:r>
      <w:r w:rsidRPr="00D7076F">
        <w:rPr>
          <w:rFonts w:asciiTheme="minorHAnsi" w:hAnsiTheme="minorHAnsi" w:cstheme="minorHAnsi"/>
          <w:spacing w:val="-5"/>
        </w:rPr>
        <w:t xml:space="preserve"> </w:t>
      </w:r>
      <w:r w:rsidRPr="00D7076F">
        <w:rPr>
          <w:rFonts w:asciiTheme="minorHAnsi" w:hAnsiTheme="minorHAnsi" w:cstheme="minorHAnsi"/>
        </w:rPr>
        <w:t>documentation</w:t>
      </w:r>
      <w:r w:rsidRPr="00D7076F">
        <w:rPr>
          <w:rFonts w:asciiTheme="minorHAnsi" w:hAnsiTheme="minorHAnsi" w:cstheme="minorHAnsi"/>
          <w:spacing w:val="-5"/>
        </w:rPr>
        <w:t xml:space="preserve"> </w:t>
      </w:r>
      <w:r w:rsidRPr="00D7076F">
        <w:rPr>
          <w:rFonts w:asciiTheme="minorHAnsi" w:hAnsiTheme="minorHAnsi" w:cstheme="minorHAnsi"/>
        </w:rPr>
        <w:t>constructeur</w:t>
      </w:r>
      <w:r w:rsidRPr="00D7076F">
        <w:rPr>
          <w:rFonts w:asciiTheme="minorHAnsi" w:hAnsiTheme="minorHAnsi" w:cstheme="minorHAnsi"/>
          <w:spacing w:val="-6"/>
        </w:rPr>
        <w:t xml:space="preserve"> </w:t>
      </w:r>
      <w:r w:rsidRPr="00D7076F">
        <w:rPr>
          <w:rFonts w:asciiTheme="minorHAnsi" w:hAnsiTheme="minorHAnsi" w:cstheme="minorHAnsi"/>
        </w:rPr>
        <w:t>présente</w:t>
      </w:r>
      <w:r w:rsidRPr="00D7076F">
        <w:rPr>
          <w:rFonts w:asciiTheme="minorHAnsi" w:hAnsiTheme="minorHAnsi" w:cstheme="minorHAnsi"/>
          <w:spacing w:val="-5"/>
        </w:rPr>
        <w:t xml:space="preserve"> </w:t>
      </w:r>
      <w:r w:rsidRPr="00D7076F">
        <w:rPr>
          <w:rFonts w:asciiTheme="minorHAnsi" w:hAnsiTheme="minorHAnsi" w:cstheme="minorHAnsi"/>
        </w:rPr>
        <w:t xml:space="preserve">dans </w:t>
      </w:r>
      <w:hyperlink r:id="rId33" w:history="1">
        <w:r w:rsidR="00284E3F" w:rsidRPr="00284E3F">
          <w:rPr>
            <w:rStyle w:val="Lienhypertexte"/>
            <w:rFonts w:asciiTheme="minorHAnsi" w:hAnsiTheme="minorHAnsi" w:cstheme="minorHAnsi"/>
          </w:rPr>
          <w:t>MANEX2\Airbus softwares\</w:t>
        </w:r>
      </w:hyperlink>
    </w:p>
    <w:p w14:paraId="7F4A39EB" w14:textId="77777777" w:rsidR="00D6037E" w:rsidRDefault="00D6037E" w:rsidP="00D7076F">
      <w:pPr>
        <w:spacing w:line="249" w:lineRule="auto"/>
        <w:ind w:left="284" w:right="14"/>
        <w:jc w:val="both"/>
        <w:rPr>
          <w:rFonts w:asciiTheme="minorHAnsi" w:hAnsiTheme="minorHAnsi" w:cstheme="minorHAnsi"/>
        </w:rPr>
      </w:pPr>
    </w:p>
    <w:p w14:paraId="50A34E7A" w14:textId="77777777" w:rsidR="00FD3D36" w:rsidRPr="00F35634" w:rsidRDefault="00FD3D36" w:rsidP="00CE6300">
      <w:pPr>
        <w:pStyle w:val="Titre3"/>
      </w:pPr>
      <w:r w:rsidRPr="006D5F20">
        <w:t xml:space="preserve">Administration </w:t>
      </w:r>
      <w:r w:rsidRPr="00CE6300">
        <w:t>du</w:t>
      </w:r>
      <w:r w:rsidRPr="006D5F20">
        <w:t xml:space="preserve"> contenu et </w:t>
      </w:r>
      <w:r>
        <w:t xml:space="preserve">des </w:t>
      </w:r>
      <w:r w:rsidRPr="006D5F20">
        <w:t>accès</w:t>
      </w:r>
      <w:r w:rsidRPr="00F35634">
        <w:t> :</w:t>
      </w:r>
    </w:p>
    <w:p w14:paraId="689253BC" w14:textId="1B7410B5" w:rsidR="00FD3D36" w:rsidRDefault="00FD3D36" w:rsidP="009E5DC1">
      <w:pPr>
        <w:pStyle w:val="Corpsdetexte"/>
        <w:spacing w:before="90" w:line="249" w:lineRule="auto"/>
        <w:ind w:left="284" w:right="14"/>
        <w:jc w:val="both"/>
        <w:rPr>
          <w:rStyle w:val="Lienhypertexte"/>
          <w:rFonts w:asciiTheme="minorHAnsi" w:hAnsiTheme="minorHAnsi" w:cstheme="minorHAnsi"/>
          <w:i/>
          <w:iCs/>
        </w:rPr>
      </w:pPr>
      <w:r w:rsidRPr="00284E3F">
        <w:rPr>
          <w:rFonts w:asciiTheme="minorHAnsi" w:hAnsiTheme="minorHAnsi" w:cstheme="minorHAnsi"/>
        </w:rPr>
        <w:t xml:space="preserve">Se référer à la procédure </w:t>
      </w:r>
      <w:hyperlink r:id="rId34" w:history="1">
        <w:r>
          <w:rPr>
            <w:rStyle w:val="Lienhypertexte"/>
            <w:rFonts w:asciiTheme="minorHAnsi" w:hAnsiTheme="minorHAnsi" w:cstheme="minorHAnsi"/>
            <w:i/>
            <w:iCs/>
          </w:rPr>
          <w:t>BEO005 - Administration de Flysmart+ Gateway</w:t>
        </w:r>
      </w:hyperlink>
    </w:p>
    <w:p w14:paraId="18BD3A48" w14:textId="77777777" w:rsidR="004020D1" w:rsidRPr="009E5DC1" w:rsidRDefault="004020D1" w:rsidP="009E5DC1">
      <w:pPr>
        <w:pStyle w:val="Corpsdetexte"/>
        <w:spacing w:before="90" w:line="249" w:lineRule="auto"/>
        <w:ind w:left="284" w:right="14"/>
        <w:jc w:val="both"/>
        <w:rPr>
          <w:rFonts w:asciiTheme="minorHAnsi" w:hAnsiTheme="minorHAnsi" w:cstheme="minorHAnsi"/>
          <w:i/>
          <w:iCs/>
          <w:color w:val="0000FF" w:themeColor="hyperlink"/>
          <w:u w:val="single"/>
        </w:rPr>
      </w:pPr>
    </w:p>
    <w:p w14:paraId="5D9CE8AD" w14:textId="182AA844" w:rsidR="00D6037E" w:rsidRPr="00284E3F" w:rsidRDefault="00D6037E" w:rsidP="00CE6300">
      <w:pPr>
        <w:pStyle w:val="Titre3"/>
      </w:pPr>
      <w:bookmarkStart w:id="117" w:name="_Toc164785776"/>
      <w:r w:rsidRPr="00284E3F">
        <w:t>Création</w:t>
      </w:r>
      <w:r w:rsidRPr="00284E3F">
        <w:rPr>
          <w:spacing w:val="-8"/>
        </w:rPr>
        <w:t xml:space="preserve"> </w:t>
      </w:r>
      <w:r w:rsidRPr="00284E3F">
        <w:t>des</w:t>
      </w:r>
      <w:r w:rsidRPr="00284E3F">
        <w:rPr>
          <w:spacing w:val="-7"/>
        </w:rPr>
        <w:t xml:space="preserve"> </w:t>
      </w:r>
      <w:r w:rsidRPr="00284E3F">
        <w:t>loads</w:t>
      </w:r>
      <w:r w:rsidRPr="00284E3F">
        <w:rPr>
          <w:spacing w:val="-8"/>
        </w:rPr>
        <w:t xml:space="preserve"> </w:t>
      </w:r>
      <w:r w:rsidRPr="00284E3F">
        <w:t>Documentation</w:t>
      </w:r>
      <w:r w:rsidRPr="00284E3F">
        <w:rPr>
          <w:spacing w:val="-7"/>
        </w:rPr>
        <w:t xml:space="preserve"> </w:t>
      </w:r>
      <w:r w:rsidRPr="00284E3F">
        <w:rPr>
          <w:spacing w:val="-5"/>
        </w:rPr>
        <w:t>OLB</w:t>
      </w:r>
      <w:bookmarkEnd w:id="117"/>
      <w:r w:rsidR="00284E3F">
        <w:rPr>
          <w:spacing w:val="-5"/>
        </w:rPr>
        <w:t xml:space="preserve"> </w:t>
      </w:r>
    </w:p>
    <w:p w14:paraId="38D50554" w14:textId="4EB1B968" w:rsidR="008D0C0C" w:rsidRDefault="00D6037E" w:rsidP="009E5DC1">
      <w:pPr>
        <w:pStyle w:val="Corpsdetexte"/>
        <w:spacing w:before="90" w:line="249" w:lineRule="auto"/>
        <w:ind w:left="284" w:right="14"/>
        <w:jc w:val="both"/>
        <w:rPr>
          <w:rStyle w:val="Lienhypertexte"/>
          <w:rFonts w:asciiTheme="minorHAnsi" w:hAnsiTheme="minorHAnsi" w:cstheme="minorHAnsi"/>
          <w:i/>
          <w:iCs/>
        </w:rPr>
      </w:pPr>
      <w:r w:rsidRPr="00284E3F">
        <w:rPr>
          <w:rFonts w:asciiTheme="minorHAnsi" w:hAnsiTheme="minorHAnsi" w:cstheme="minorHAnsi"/>
        </w:rPr>
        <w:t xml:space="preserve">Se référer à la procédure </w:t>
      </w:r>
      <w:hyperlink r:id="rId35" w:history="1">
        <w:r w:rsidR="008D0C0C">
          <w:rPr>
            <w:rStyle w:val="Lienhypertexte"/>
            <w:rFonts w:asciiTheme="minorHAnsi" w:hAnsiTheme="minorHAnsi" w:cstheme="minorHAnsi"/>
            <w:i/>
            <w:iCs/>
          </w:rPr>
          <w:t>BEO083 - Administration de la documentation Airbus</w:t>
        </w:r>
      </w:hyperlink>
    </w:p>
    <w:p w14:paraId="590FA3F3" w14:textId="77777777" w:rsidR="004020D1" w:rsidRDefault="004020D1" w:rsidP="009E5DC1">
      <w:pPr>
        <w:pStyle w:val="Corpsdetexte"/>
        <w:spacing w:before="90" w:line="249" w:lineRule="auto"/>
        <w:ind w:left="284" w:right="14"/>
        <w:jc w:val="both"/>
        <w:rPr>
          <w:rFonts w:asciiTheme="minorHAnsi" w:hAnsiTheme="minorHAnsi" w:cstheme="minorHAnsi"/>
        </w:rPr>
      </w:pPr>
    </w:p>
    <w:p w14:paraId="307E3115" w14:textId="3A137975" w:rsidR="008D0C0C" w:rsidRPr="00284E3F" w:rsidRDefault="008D0C0C" w:rsidP="00CE6300">
      <w:pPr>
        <w:pStyle w:val="Titre3"/>
      </w:pPr>
      <w:r w:rsidRPr="00284E3F">
        <w:t>Création</w:t>
      </w:r>
      <w:r w:rsidRPr="00284E3F">
        <w:rPr>
          <w:spacing w:val="-8"/>
        </w:rPr>
        <w:t xml:space="preserve"> </w:t>
      </w:r>
      <w:r w:rsidRPr="00284E3F">
        <w:t>des</w:t>
      </w:r>
      <w:r w:rsidRPr="00284E3F">
        <w:rPr>
          <w:spacing w:val="-7"/>
        </w:rPr>
        <w:t xml:space="preserve"> </w:t>
      </w:r>
      <w:r w:rsidRPr="00284E3F">
        <w:t>loads</w:t>
      </w:r>
      <w:r>
        <w:rPr>
          <w:spacing w:val="-8"/>
        </w:rPr>
        <w:t xml:space="preserve"> Performance</w:t>
      </w:r>
    </w:p>
    <w:p w14:paraId="742DB204" w14:textId="5489EB11" w:rsidR="008D0C0C" w:rsidRDefault="008D0C0C" w:rsidP="008D0C0C">
      <w:pPr>
        <w:pStyle w:val="Corpsdetexte"/>
        <w:spacing w:before="90" w:line="249" w:lineRule="auto"/>
        <w:ind w:left="284" w:right="14"/>
        <w:jc w:val="both"/>
        <w:rPr>
          <w:rFonts w:asciiTheme="minorHAnsi" w:hAnsiTheme="minorHAnsi" w:cstheme="minorHAnsi"/>
        </w:rPr>
      </w:pPr>
      <w:r w:rsidRPr="00284E3F">
        <w:rPr>
          <w:rFonts w:asciiTheme="minorHAnsi" w:hAnsiTheme="minorHAnsi" w:cstheme="minorHAnsi"/>
        </w:rPr>
        <w:t xml:space="preserve">Se référer à la procédure </w:t>
      </w:r>
      <w:hyperlink r:id="rId36" w:history="1">
        <w:r>
          <w:rPr>
            <w:rStyle w:val="Lienhypertexte"/>
            <w:rFonts w:asciiTheme="minorHAnsi" w:hAnsiTheme="minorHAnsi" w:cstheme="minorHAnsi"/>
            <w:i/>
            <w:iCs/>
          </w:rPr>
          <w:t>BEO004 - Administration des données de Performance</w:t>
        </w:r>
      </w:hyperlink>
    </w:p>
    <w:p w14:paraId="12894A8E" w14:textId="1322B9D4" w:rsidR="009E5DC1" w:rsidRDefault="008D0C0C" w:rsidP="009E5DC1">
      <w:pPr>
        <w:spacing w:line="249" w:lineRule="auto"/>
        <w:ind w:left="284" w:right="14"/>
        <w:jc w:val="both"/>
        <w:rPr>
          <w:rFonts w:asciiTheme="minorHAnsi" w:hAnsiTheme="minorHAnsi" w:cstheme="minorHAnsi"/>
          <w:sz w:val="20"/>
          <w:szCs w:val="20"/>
        </w:rPr>
      </w:pPr>
      <w:r w:rsidRPr="00F35634">
        <w:rPr>
          <w:rFonts w:asciiTheme="minorHAnsi" w:hAnsiTheme="minorHAnsi" w:cstheme="minorHAnsi"/>
          <w:sz w:val="20"/>
          <w:szCs w:val="20"/>
          <w:u w:val="single"/>
        </w:rPr>
        <w:t>Backup papier </w:t>
      </w:r>
      <w:r>
        <w:rPr>
          <w:rFonts w:asciiTheme="minorHAnsi" w:hAnsiTheme="minorHAnsi" w:cstheme="minorHAnsi"/>
        </w:rPr>
        <w:t xml:space="preserve">: </w:t>
      </w:r>
      <w:r w:rsidRPr="006D5F20">
        <w:rPr>
          <w:rFonts w:asciiTheme="minorHAnsi" w:hAnsiTheme="minorHAnsi" w:cstheme="minorHAnsi"/>
          <w:sz w:val="20"/>
          <w:szCs w:val="20"/>
        </w:rPr>
        <w:t>Se référer au process de backup « xxx - Génération des limitations papier »</w:t>
      </w:r>
    </w:p>
    <w:p w14:paraId="4F955E54" w14:textId="77777777" w:rsidR="004020D1" w:rsidRPr="009E5DC1" w:rsidRDefault="004020D1" w:rsidP="009E5DC1">
      <w:pPr>
        <w:spacing w:line="249" w:lineRule="auto"/>
        <w:ind w:left="284" w:right="14"/>
        <w:jc w:val="both"/>
        <w:rPr>
          <w:rFonts w:asciiTheme="minorHAnsi" w:hAnsiTheme="minorHAnsi" w:cstheme="minorHAnsi"/>
          <w:sz w:val="20"/>
          <w:szCs w:val="20"/>
        </w:rPr>
      </w:pPr>
    </w:p>
    <w:p w14:paraId="7D032934" w14:textId="20FC71D2" w:rsidR="004020D1" w:rsidRPr="004020D1" w:rsidRDefault="009E5DC1" w:rsidP="004020D1">
      <w:pPr>
        <w:spacing w:line="249" w:lineRule="auto"/>
        <w:ind w:left="284" w:right="14"/>
        <w:jc w:val="both"/>
        <w:rPr>
          <w:rFonts w:asciiTheme="minorHAnsi" w:hAnsiTheme="minorHAnsi" w:cstheme="minorHAnsi"/>
          <w:sz w:val="20"/>
          <w:szCs w:val="20"/>
        </w:rPr>
      </w:pPr>
      <w:r w:rsidRPr="009E5DC1">
        <w:rPr>
          <w:rFonts w:asciiTheme="minorHAnsi" w:hAnsiTheme="minorHAnsi" w:cstheme="minorHAnsi"/>
          <w:b/>
          <w:bCs/>
          <w:sz w:val="20"/>
          <w:szCs w:val="20"/>
          <w:u w:val="single"/>
        </w:rPr>
        <w:t>Synchronisation </w:t>
      </w:r>
      <w:r>
        <w:rPr>
          <w:rFonts w:asciiTheme="minorHAnsi" w:hAnsiTheme="minorHAnsi" w:cstheme="minorHAnsi"/>
        </w:rPr>
        <w:t xml:space="preserve">: </w:t>
      </w:r>
      <w:r w:rsidRPr="009E5DC1">
        <w:rPr>
          <w:rFonts w:asciiTheme="minorHAnsi" w:hAnsiTheme="minorHAnsi" w:cstheme="minorHAnsi"/>
          <w:sz w:val="20"/>
          <w:szCs w:val="20"/>
        </w:rPr>
        <w:t xml:space="preserve">Lorsqu’un nouveau load est disponible, une notification est activée pour alerter de la mise à jour. </w:t>
      </w:r>
    </w:p>
    <w:p w14:paraId="065EA58D" w14:textId="396C6BBB" w:rsidR="00D6037E" w:rsidRPr="00D7076F" w:rsidRDefault="00D6037E" w:rsidP="00284E3F">
      <w:pPr>
        <w:pStyle w:val="Corpsdetexte"/>
        <w:spacing w:line="39" w:lineRule="exact"/>
        <w:ind w:right="14"/>
        <w:jc w:val="both"/>
        <w:rPr>
          <w:rFonts w:asciiTheme="minorHAnsi" w:hAnsiTheme="minorHAnsi" w:cstheme="minorHAnsi"/>
          <w:sz w:val="3"/>
        </w:rPr>
      </w:pPr>
    </w:p>
    <w:p w14:paraId="792C5D20" w14:textId="54511AA8" w:rsidR="00D6037E" w:rsidRPr="00D7076F" w:rsidRDefault="00C00738" w:rsidP="008D0C0C">
      <w:pPr>
        <w:pStyle w:val="Corpsdetexte"/>
        <w:spacing w:before="10" w:line="249" w:lineRule="auto"/>
        <w:ind w:left="284" w:right="14"/>
        <w:jc w:val="both"/>
        <w:rPr>
          <w:rFonts w:asciiTheme="minorHAnsi" w:hAnsiTheme="minorHAnsi" w:cstheme="minorHAnsi"/>
        </w:rPr>
      </w:pPr>
      <w:bookmarkStart w:id="118" w:name="2.2.5_Mises_à_jour_des_versions_des_logi"/>
      <w:bookmarkEnd w:id="118"/>
      <w:r w:rsidRPr="006D5F20">
        <w:rPr>
          <w:rFonts w:asciiTheme="minorHAnsi" w:hAnsiTheme="minorHAnsi" w:cstheme="minorHAnsi"/>
          <w:b/>
          <w:bCs/>
          <w:u w:val="single"/>
        </w:rPr>
        <w:t>Mise à jour </w:t>
      </w:r>
      <w:r w:rsidRPr="00C00738">
        <w:rPr>
          <w:rFonts w:asciiTheme="minorHAnsi" w:hAnsiTheme="minorHAnsi" w:cstheme="minorHAnsi"/>
          <w:b/>
          <w:bCs/>
          <w:u w:val="single"/>
        </w:rPr>
        <w:t xml:space="preserve">: </w:t>
      </w:r>
      <w:r w:rsidR="009E5DC1">
        <w:rPr>
          <w:rFonts w:asciiTheme="minorHAnsi" w:hAnsiTheme="minorHAnsi" w:cstheme="minorHAnsi"/>
        </w:rPr>
        <w:t>Lorsqu’une nouvelle version est disponible sur AirbusWorld,</w:t>
      </w:r>
      <w:r w:rsidR="00D6037E" w:rsidRPr="008D0C0C">
        <w:rPr>
          <w:rFonts w:asciiTheme="minorHAnsi" w:hAnsiTheme="minorHAnsi" w:cstheme="minorHAnsi"/>
        </w:rPr>
        <w:t xml:space="preserve"> </w:t>
      </w:r>
      <w:r w:rsidR="009E5DC1">
        <w:rPr>
          <w:rFonts w:asciiTheme="minorHAnsi" w:hAnsiTheme="minorHAnsi" w:cstheme="minorHAnsi"/>
        </w:rPr>
        <w:t>le BEOPS la télécharge</w:t>
      </w:r>
      <w:r w:rsidR="00D6037E" w:rsidRPr="008D0C0C">
        <w:rPr>
          <w:rFonts w:asciiTheme="minorHAnsi" w:hAnsiTheme="minorHAnsi" w:cstheme="minorHAnsi"/>
        </w:rPr>
        <w:t xml:space="preserve"> </w:t>
      </w:r>
      <w:r w:rsidR="00D6037E" w:rsidRPr="00D7076F">
        <w:rPr>
          <w:rFonts w:asciiTheme="minorHAnsi" w:hAnsiTheme="minorHAnsi" w:cstheme="minorHAnsi"/>
        </w:rPr>
        <w:t>dans</w:t>
      </w:r>
      <w:r w:rsidR="00D6037E" w:rsidRPr="008D0C0C">
        <w:rPr>
          <w:rFonts w:asciiTheme="minorHAnsi" w:hAnsiTheme="minorHAnsi" w:cstheme="minorHAnsi"/>
        </w:rPr>
        <w:t xml:space="preserve"> </w:t>
      </w:r>
      <w:r w:rsidR="00D6037E" w:rsidRPr="00D7076F">
        <w:rPr>
          <w:rFonts w:asciiTheme="minorHAnsi" w:hAnsiTheme="minorHAnsi" w:cstheme="minorHAnsi"/>
        </w:rPr>
        <w:t>les</w:t>
      </w:r>
      <w:r w:rsidR="00D6037E" w:rsidRPr="008D0C0C">
        <w:rPr>
          <w:rFonts w:asciiTheme="minorHAnsi" w:hAnsiTheme="minorHAnsi" w:cstheme="minorHAnsi"/>
        </w:rPr>
        <w:t xml:space="preserve"> </w:t>
      </w:r>
      <w:r w:rsidR="00D6037E" w:rsidRPr="00D7076F">
        <w:rPr>
          <w:rFonts w:asciiTheme="minorHAnsi" w:hAnsiTheme="minorHAnsi" w:cstheme="minorHAnsi"/>
        </w:rPr>
        <w:t>meilleurs</w:t>
      </w:r>
      <w:r w:rsidR="00D6037E" w:rsidRPr="008D0C0C">
        <w:rPr>
          <w:rFonts w:asciiTheme="minorHAnsi" w:hAnsiTheme="minorHAnsi" w:cstheme="minorHAnsi"/>
        </w:rPr>
        <w:t xml:space="preserve"> </w:t>
      </w:r>
      <w:r w:rsidR="00D6037E" w:rsidRPr="00D7076F">
        <w:rPr>
          <w:rFonts w:asciiTheme="minorHAnsi" w:hAnsiTheme="minorHAnsi" w:cstheme="minorHAnsi"/>
        </w:rPr>
        <w:t>délais</w:t>
      </w:r>
      <w:r w:rsidR="00D6037E" w:rsidRPr="008D0C0C">
        <w:rPr>
          <w:rFonts w:asciiTheme="minorHAnsi" w:hAnsiTheme="minorHAnsi" w:cstheme="minorHAnsi"/>
        </w:rPr>
        <w:t xml:space="preserve"> </w:t>
      </w:r>
      <w:r w:rsidR="00D6037E" w:rsidRPr="00D7076F">
        <w:rPr>
          <w:rFonts w:asciiTheme="minorHAnsi" w:hAnsiTheme="minorHAnsi" w:cstheme="minorHAnsi"/>
        </w:rPr>
        <w:t>pour</w:t>
      </w:r>
      <w:r w:rsidR="00D6037E" w:rsidRPr="008D0C0C">
        <w:rPr>
          <w:rFonts w:asciiTheme="minorHAnsi" w:hAnsiTheme="minorHAnsi" w:cstheme="minorHAnsi"/>
        </w:rPr>
        <w:t xml:space="preserve"> </w:t>
      </w:r>
      <w:r w:rsidR="00D6037E" w:rsidRPr="00D7076F">
        <w:rPr>
          <w:rFonts w:asciiTheme="minorHAnsi" w:hAnsiTheme="minorHAnsi" w:cstheme="minorHAnsi"/>
        </w:rPr>
        <w:t>pouvoir l</w:t>
      </w:r>
      <w:r w:rsidR="009E5DC1">
        <w:rPr>
          <w:rFonts w:asciiTheme="minorHAnsi" w:hAnsiTheme="minorHAnsi" w:cstheme="minorHAnsi"/>
        </w:rPr>
        <w:t>a</w:t>
      </w:r>
      <w:r w:rsidR="00D6037E" w:rsidRPr="00D7076F">
        <w:rPr>
          <w:rFonts w:asciiTheme="minorHAnsi" w:hAnsiTheme="minorHAnsi" w:cstheme="minorHAnsi"/>
        </w:rPr>
        <w:t xml:space="preserve"> tester et l</w:t>
      </w:r>
      <w:r w:rsidR="009E5DC1">
        <w:rPr>
          <w:rFonts w:asciiTheme="minorHAnsi" w:hAnsiTheme="minorHAnsi" w:cstheme="minorHAnsi"/>
        </w:rPr>
        <w:t>’</w:t>
      </w:r>
      <w:r w:rsidR="00D6037E" w:rsidRPr="00D7076F">
        <w:rPr>
          <w:rFonts w:asciiTheme="minorHAnsi" w:hAnsiTheme="minorHAnsi" w:cstheme="minorHAnsi"/>
        </w:rPr>
        <w:t>implémenter.</w:t>
      </w:r>
    </w:p>
    <w:p w14:paraId="548EB01A" w14:textId="77777777" w:rsidR="009E5DC1" w:rsidRDefault="00D6037E" w:rsidP="009E5DC1">
      <w:pPr>
        <w:pStyle w:val="Corpsdetexte"/>
        <w:spacing w:before="10" w:line="249" w:lineRule="auto"/>
        <w:ind w:left="284" w:right="14"/>
        <w:jc w:val="both"/>
        <w:rPr>
          <w:rFonts w:asciiTheme="minorHAnsi" w:hAnsiTheme="minorHAnsi" w:cstheme="minorHAnsi"/>
        </w:rPr>
      </w:pPr>
      <w:r w:rsidRPr="008D0C0C">
        <w:rPr>
          <w:rFonts w:asciiTheme="minorHAnsi" w:hAnsiTheme="minorHAnsi" w:cstheme="minorHAnsi"/>
        </w:rPr>
        <w:t xml:space="preserve">Pour les applications Flysmart, Navblue envoie une release note par mail à chaque </w:t>
      </w:r>
      <w:r w:rsidRPr="00D7076F">
        <w:rPr>
          <w:rFonts w:asciiTheme="minorHAnsi" w:hAnsiTheme="minorHAnsi" w:cstheme="minorHAnsi"/>
        </w:rPr>
        <w:t xml:space="preserve">changement de version. </w:t>
      </w:r>
    </w:p>
    <w:p w14:paraId="59D676B2" w14:textId="6D532266" w:rsidR="00D6037E" w:rsidRPr="00D7076F" w:rsidRDefault="009E5DC1" w:rsidP="009E5DC1">
      <w:pPr>
        <w:pStyle w:val="Corpsdetexte"/>
        <w:spacing w:before="10" w:line="249" w:lineRule="auto"/>
        <w:ind w:left="284" w:right="14"/>
        <w:jc w:val="both"/>
        <w:rPr>
          <w:rFonts w:asciiTheme="minorHAnsi" w:hAnsiTheme="minorHAnsi" w:cstheme="minorHAnsi"/>
        </w:rPr>
      </w:pPr>
      <w:r>
        <w:rPr>
          <w:rFonts w:asciiTheme="minorHAnsi" w:hAnsiTheme="minorHAnsi" w:cstheme="minorHAnsi"/>
        </w:rPr>
        <w:t>Il convient de r</w:t>
      </w:r>
      <w:r w:rsidR="00D6037E" w:rsidRPr="00D7076F">
        <w:rPr>
          <w:rFonts w:asciiTheme="minorHAnsi" w:hAnsiTheme="minorHAnsi" w:cstheme="minorHAnsi"/>
        </w:rPr>
        <w:t>elever les différences majeures</w:t>
      </w:r>
      <w:r w:rsidR="00D6037E" w:rsidRPr="008D0C0C">
        <w:rPr>
          <w:rFonts w:asciiTheme="minorHAnsi" w:hAnsiTheme="minorHAnsi" w:cstheme="minorHAnsi"/>
        </w:rPr>
        <w:t xml:space="preserve"> </w:t>
      </w:r>
      <w:r w:rsidR="00D6037E" w:rsidRPr="00D7076F">
        <w:rPr>
          <w:rFonts w:asciiTheme="minorHAnsi" w:hAnsiTheme="minorHAnsi" w:cstheme="minorHAnsi"/>
        </w:rPr>
        <w:t>d’interface</w:t>
      </w:r>
      <w:r w:rsidR="00D6037E" w:rsidRPr="008D0C0C">
        <w:rPr>
          <w:rFonts w:asciiTheme="minorHAnsi" w:hAnsiTheme="minorHAnsi" w:cstheme="minorHAnsi"/>
        </w:rPr>
        <w:t xml:space="preserve"> </w:t>
      </w:r>
      <w:r w:rsidR="00D6037E" w:rsidRPr="00D7076F">
        <w:rPr>
          <w:rFonts w:asciiTheme="minorHAnsi" w:hAnsiTheme="minorHAnsi" w:cstheme="minorHAnsi"/>
        </w:rPr>
        <w:t>entre</w:t>
      </w:r>
      <w:r w:rsidR="00D6037E" w:rsidRPr="008D0C0C">
        <w:rPr>
          <w:rFonts w:asciiTheme="minorHAnsi" w:hAnsiTheme="minorHAnsi" w:cstheme="minorHAnsi"/>
        </w:rPr>
        <w:t xml:space="preserve"> </w:t>
      </w:r>
      <w:r w:rsidR="00D6037E" w:rsidRPr="00D7076F">
        <w:rPr>
          <w:rFonts w:asciiTheme="minorHAnsi" w:hAnsiTheme="minorHAnsi" w:cstheme="minorHAnsi"/>
        </w:rPr>
        <w:t>la</w:t>
      </w:r>
      <w:r w:rsidR="00D6037E" w:rsidRPr="008D0C0C">
        <w:rPr>
          <w:rFonts w:asciiTheme="minorHAnsi" w:hAnsiTheme="minorHAnsi" w:cstheme="minorHAnsi"/>
        </w:rPr>
        <w:t xml:space="preserve"> </w:t>
      </w:r>
      <w:r w:rsidR="00D6037E" w:rsidRPr="00D7076F">
        <w:rPr>
          <w:rFonts w:asciiTheme="minorHAnsi" w:hAnsiTheme="minorHAnsi" w:cstheme="minorHAnsi"/>
        </w:rPr>
        <w:t>nouvelle</w:t>
      </w:r>
      <w:r w:rsidR="00D6037E" w:rsidRPr="008D0C0C">
        <w:rPr>
          <w:rFonts w:asciiTheme="minorHAnsi" w:hAnsiTheme="minorHAnsi" w:cstheme="minorHAnsi"/>
        </w:rPr>
        <w:t xml:space="preserve"> </w:t>
      </w:r>
      <w:r w:rsidR="00D6037E" w:rsidRPr="00D7076F">
        <w:rPr>
          <w:rFonts w:asciiTheme="minorHAnsi" w:hAnsiTheme="minorHAnsi" w:cstheme="minorHAnsi"/>
        </w:rPr>
        <w:t>version</w:t>
      </w:r>
      <w:r w:rsidR="00D6037E" w:rsidRPr="008D0C0C">
        <w:rPr>
          <w:rFonts w:asciiTheme="minorHAnsi" w:hAnsiTheme="minorHAnsi" w:cstheme="minorHAnsi"/>
        </w:rPr>
        <w:t xml:space="preserve"> </w:t>
      </w:r>
      <w:r w:rsidR="00D6037E" w:rsidRPr="00D7076F">
        <w:rPr>
          <w:rFonts w:asciiTheme="minorHAnsi" w:hAnsiTheme="minorHAnsi" w:cstheme="minorHAnsi"/>
        </w:rPr>
        <w:t>et</w:t>
      </w:r>
      <w:r w:rsidR="00D6037E" w:rsidRPr="008D0C0C">
        <w:rPr>
          <w:rFonts w:asciiTheme="minorHAnsi" w:hAnsiTheme="minorHAnsi" w:cstheme="minorHAnsi"/>
        </w:rPr>
        <w:t xml:space="preserve"> </w:t>
      </w:r>
      <w:r w:rsidR="00D6037E" w:rsidRPr="00D7076F">
        <w:rPr>
          <w:rFonts w:asciiTheme="minorHAnsi" w:hAnsiTheme="minorHAnsi" w:cstheme="minorHAnsi"/>
        </w:rPr>
        <w:t>la</w:t>
      </w:r>
      <w:r w:rsidR="00D6037E" w:rsidRPr="008D0C0C">
        <w:rPr>
          <w:rFonts w:asciiTheme="minorHAnsi" w:hAnsiTheme="minorHAnsi" w:cstheme="minorHAnsi"/>
        </w:rPr>
        <w:t xml:space="preserve"> </w:t>
      </w:r>
      <w:r w:rsidR="00D6037E" w:rsidRPr="00D7076F">
        <w:rPr>
          <w:rFonts w:asciiTheme="minorHAnsi" w:hAnsiTheme="minorHAnsi" w:cstheme="minorHAnsi"/>
        </w:rPr>
        <w:t>version</w:t>
      </w:r>
      <w:r w:rsidR="00D6037E" w:rsidRPr="008D0C0C">
        <w:rPr>
          <w:rFonts w:asciiTheme="minorHAnsi" w:hAnsiTheme="minorHAnsi" w:cstheme="minorHAnsi"/>
        </w:rPr>
        <w:t xml:space="preserve"> </w:t>
      </w:r>
      <w:r w:rsidR="00D6037E" w:rsidRPr="00D7076F">
        <w:rPr>
          <w:rFonts w:asciiTheme="minorHAnsi" w:hAnsiTheme="minorHAnsi" w:cstheme="minorHAnsi"/>
        </w:rPr>
        <w:t>actuelle,</w:t>
      </w:r>
      <w:r w:rsidR="00D6037E" w:rsidRPr="008D0C0C">
        <w:rPr>
          <w:rFonts w:asciiTheme="minorHAnsi" w:hAnsiTheme="minorHAnsi" w:cstheme="minorHAnsi"/>
        </w:rPr>
        <w:t xml:space="preserve"> </w:t>
      </w:r>
      <w:r w:rsidR="00D6037E" w:rsidRPr="00D7076F">
        <w:rPr>
          <w:rFonts w:asciiTheme="minorHAnsi" w:hAnsiTheme="minorHAnsi" w:cstheme="minorHAnsi"/>
        </w:rPr>
        <w:t>et</w:t>
      </w:r>
      <w:r w:rsidR="00D6037E" w:rsidRPr="008D0C0C">
        <w:rPr>
          <w:rFonts w:asciiTheme="minorHAnsi" w:hAnsiTheme="minorHAnsi" w:cstheme="minorHAnsi"/>
        </w:rPr>
        <w:t xml:space="preserve"> </w:t>
      </w:r>
      <w:r w:rsidR="00D6037E" w:rsidRPr="00D7076F">
        <w:rPr>
          <w:rFonts w:asciiTheme="minorHAnsi" w:hAnsiTheme="minorHAnsi" w:cstheme="minorHAnsi"/>
        </w:rPr>
        <w:t>en</w:t>
      </w:r>
      <w:r w:rsidR="00D6037E" w:rsidRPr="008D0C0C">
        <w:rPr>
          <w:rFonts w:asciiTheme="minorHAnsi" w:hAnsiTheme="minorHAnsi" w:cstheme="minorHAnsi"/>
        </w:rPr>
        <w:t xml:space="preserve"> </w:t>
      </w:r>
      <w:r w:rsidR="00D6037E" w:rsidRPr="00D7076F">
        <w:rPr>
          <w:rFonts w:asciiTheme="minorHAnsi" w:hAnsiTheme="minorHAnsi" w:cstheme="minorHAnsi"/>
        </w:rPr>
        <w:t>informer les pilotes. Réaliser également une série de test de calculs de performances en faisant varier les différents paramètres (aéroports, condition de piste, etc</w:t>
      </w:r>
      <w:r w:rsidR="00C00738">
        <w:rPr>
          <w:rFonts w:asciiTheme="minorHAnsi" w:hAnsiTheme="minorHAnsi" w:cstheme="minorHAnsi"/>
        </w:rPr>
        <w:t>…</w:t>
      </w:r>
      <w:r w:rsidR="00D6037E" w:rsidRPr="00D7076F">
        <w:rPr>
          <w:rFonts w:asciiTheme="minorHAnsi" w:hAnsiTheme="minorHAnsi" w:cstheme="minorHAnsi"/>
        </w:rPr>
        <w:t>), et s’assurer que les résultats sont conformes à ceux de la version actuelle.</w:t>
      </w:r>
    </w:p>
    <w:p w14:paraId="3B427BE2" w14:textId="77777777" w:rsidR="009E5DC1" w:rsidRDefault="00D6037E" w:rsidP="008D0C0C">
      <w:pPr>
        <w:pStyle w:val="Corpsdetexte"/>
        <w:spacing w:before="10" w:line="249" w:lineRule="auto"/>
        <w:ind w:left="284" w:right="14"/>
        <w:jc w:val="both"/>
        <w:rPr>
          <w:rFonts w:asciiTheme="minorHAnsi" w:hAnsiTheme="minorHAnsi" w:cstheme="minorHAnsi"/>
        </w:rPr>
      </w:pPr>
      <w:r w:rsidRPr="00D7076F">
        <w:rPr>
          <w:rFonts w:asciiTheme="minorHAnsi" w:hAnsiTheme="minorHAnsi" w:cstheme="minorHAnsi"/>
        </w:rPr>
        <w:t>En cas de mise à jour du module eQRH, il convient de vérifier l’affichage et l’interactivité</w:t>
      </w:r>
      <w:r w:rsidRPr="008D0C0C">
        <w:rPr>
          <w:rFonts w:asciiTheme="minorHAnsi" w:hAnsiTheme="minorHAnsi" w:cstheme="minorHAnsi"/>
        </w:rPr>
        <w:t xml:space="preserve"> </w:t>
      </w:r>
      <w:r w:rsidRPr="00D7076F">
        <w:rPr>
          <w:rFonts w:asciiTheme="minorHAnsi" w:hAnsiTheme="minorHAnsi" w:cstheme="minorHAnsi"/>
        </w:rPr>
        <w:t>d’un</w:t>
      </w:r>
      <w:r w:rsidRPr="008D0C0C">
        <w:rPr>
          <w:rFonts w:asciiTheme="minorHAnsi" w:hAnsiTheme="minorHAnsi" w:cstheme="minorHAnsi"/>
        </w:rPr>
        <w:t xml:space="preserve"> </w:t>
      </w:r>
      <w:r w:rsidRPr="00D7076F">
        <w:rPr>
          <w:rFonts w:asciiTheme="minorHAnsi" w:hAnsiTheme="minorHAnsi" w:cstheme="minorHAnsi"/>
        </w:rPr>
        <w:t>item</w:t>
      </w:r>
      <w:r w:rsidRPr="008D0C0C">
        <w:rPr>
          <w:rFonts w:asciiTheme="minorHAnsi" w:hAnsiTheme="minorHAnsi" w:cstheme="minorHAnsi"/>
        </w:rPr>
        <w:t xml:space="preserve"> </w:t>
      </w:r>
      <w:r w:rsidRPr="00D7076F">
        <w:rPr>
          <w:rFonts w:asciiTheme="minorHAnsi" w:hAnsiTheme="minorHAnsi" w:cstheme="minorHAnsi"/>
        </w:rPr>
        <w:t>de</w:t>
      </w:r>
      <w:r w:rsidRPr="008D0C0C">
        <w:rPr>
          <w:rFonts w:asciiTheme="minorHAnsi" w:hAnsiTheme="minorHAnsi" w:cstheme="minorHAnsi"/>
        </w:rPr>
        <w:t xml:space="preserve"> </w:t>
      </w:r>
      <w:r w:rsidRPr="00D7076F">
        <w:rPr>
          <w:rFonts w:asciiTheme="minorHAnsi" w:hAnsiTheme="minorHAnsi" w:cstheme="minorHAnsi"/>
        </w:rPr>
        <w:t>chaque</w:t>
      </w:r>
      <w:r w:rsidRPr="008D0C0C">
        <w:rPr>
          <w:rFonts w:asciiTheme="minorHAnsi" w:hAnsiTheme="minorHAnsi" w:cstheme="minorHAnsi"/>
        </w:rPr>
        <w:t xml:space="preserve"> </w:t>
      </w:r>
      <w:r w:rsidRPr="00D7076F">
        <w:rPr>
          <w:rFonts w:asciiTheme="minorHAnsi" w:hAnsiTheme="minorHAnsi" w:cstheme="minorHAnsi"/>
        </w:rPr>
        <w:t>onglet</w:t>
      </w:r>
      <w:r w:rsidRPr="008D0C0C">
        <w:rPr>
          <w:rFonts w:asciiTheme="minorHAnsi" w:hAnsiTheme="minorHAnsi" w:cstheme="minorHAnsi"/>
        </w:rPr>
        <w:t xml:space="preserve"> </w:t>
      </w:r>
      <w:r w:rsidRPr="00D7076F">
        <w:rPr>
          <w:rFonts w:asciiTheme="minorHAnsi" w:hAnsiTheme="minorHAnsi" w:cstheme="minorHAnsi"/>
        </w:rPr>
        <w:t>(ABN,</w:t>
      </w:r>
      <w:r w:rsidRPr="008D0C0C">
        <w:rPr>
          <w:rFonts w:asciiTheme="minorHAnsi" w:hAnsiTheme="minorHAnsi" w:cstheme="minorHAnsi"/>
        </w:rPr>
        <w:t xml:space="preserve"> </w:t>
      </w:r>
      <w:r w:rsidRPr="00D7076F">
        <w:rPr>
          <w:rFonts w:asciiTheme="minorHAnsi" w:hAnsiTheme="minorHAnsi" w:cstheme="minorHAnsi"/>
        </w:rPr>
        <w:t>SOP,</w:t>
      </w:r>
      <w:r w:rsidRPr="008D0C0C">
        <w:rPr>
          <w:rFonts w:asciiTheme="minorHAnsi" w:hAnsiTheme="minorHAnsi" w:cstheme="minorHAnsi"/>
        </w:rPr>
        <w:t xml:space="preserve"> </w:t>
      </w:r>
      <w:r w:rsidRPr="00D7076F">
        <w:rPr>
          <w:rFonts w:asciiTheme="minorHAnsi" w:hAnsiTheme="minorHAnsi" w:cstheme="minorHAnsi"/>
        </w:rPr>
        <w:t>MEM,</w:t>
      </w:r>
      <w:r w:rsidRPr="008D0C0C">
        <w:rPr>
          <w:rFonts w:asciiTheme="minorHAnsi" w:hAnsiTheme="minorHAnsi" w:cstheme="minorHAnsi"/>
        </w:rPr>
        <w:t xml:space="preserve"> </w:t>
      </w:r>
      <w:r w:rsidRPr="00D7076F">
        <w:rPr>
          <w:rFonts w:asciiTheme="minorHAnsi" w:hAnsiTheme="minorHAnsi" w:cstheme="minorHAnsi"/>
        </w:rPr>
        <w:t>OPS,</w:t>
      </w:r>
      <w:r w:rsidRPr="008D0C0C">
        <w:rPr>
          <w:rFonts w:asciiTheme="minorHAnsi" w:hAnsiTheme="minorHAnsi" w:cstheme="minorHAnsi"/>
        </w:rPr>
        <w:t xml:space="preserve"> </w:t>
      </w:r>
      <w:r w:rsidRPr="00D7076F">
        <w:rPr>
          <w:rFonts w:asciiTheme="minorHAnsi" w:hAnsiTheme="minorHAnsi" w:cstheme="minorHAnsi"/>
        </w:rPr>
        <w:t>OEB</w:t>
      </w:r>
      <w:r w:rsidRPr="008D0C0C">
        <w:rPr>
          <w:rFonts w:asciiTheme="minorHAnsi" w:hAnsiTheme="minorHAnsi" w:cstheme="minorHAnsi"/>
        </w:rPr>
        <w:t xml:space="preserve"> </w:t>
      </w:r>
      <w:r w:rsidRPr="00D7076F">
        <w:rPr>
          <w:rFonts w:asciiTheme="minorHAnsi" w:hAnsiTheme="minorHAnsi" w:cstheme="minorHAnsi"/>
        </w:rPr>
        <w:t>et</w:t>
      </w:r>
      <w:r w:rsidRPr="008D0C0C">
        <w:rPr>
          <w:rFonts w:asciiTheme="minorHAnsi" w:hAnsiTheme="minorHAnsi" w:cstheme="minorHAnsi"/>
        </w:rPr>
        <w:t xml:space="preserve"> </w:t>
      </w:r>
      <w:r w:rsidRPr="00D7076F">
        <w:rPr>
          <w:rFonts w:asciiTheme="minorHAnsi" w:hAnsiTheme="minorHAnsi" w:cstheme="minorHAnsi"/>
        </w:rPr>
        <w:t>C/L) ainsi</w:t>
      </w:r>
      <w:r w:rsidRPr="008D0C0C">
        <w:rPr>
          <w:rFonts w:asciiTheme="minorHAnsi" w:hAnsiTheme="minorHAnsi" w:cstheme="minorHAnsi"/>
        </w:rPr>
        <w:t xml:space="preserve"> </w:t>
      </w:r>
      <w:r w:rsidRPr="00D7076F">
        <w:rPr>
          <w:rFonts w:asciiTheme="minorHAnsi" w:hAnsiTheme="minorHAnsi" w:cstheme="minorHAnsi"/>
        </w:rPr>
        <w:t>que</w:t>
      </w:r>
      <w:r w:rsidRPr="008D0C0C">
        <w:rPr>
          <w:rFonts w:asciiTheme="minorHAnsi" w:hAnsiTheme="minorHAnsi" w:cstheme="minorHAnsi"/>
        </w:rPr>
        <w:t xml:space="preserve"> </w:t>
      </w:r>
      <w:r w:rsidRPr="00D7076F">
        <w:rPr>
          <w:rFonts w:asciiTheme="minorHAnsi" w:hAnsiTheme="minorHAnsi" w:cstheme="minorHAnsi"/>
        </w:rPr>
        <w:t>l’affichage</w:t>
      </w:r>
      <w:r w:rsidRPr="008D0C0C">
        <w:rPr>
          <w:rFonts w:asciiTheme="minorHAnsi" w:hAnsiTheme="minorHAnsi" w:cstheme="minorHAnsi"/>
        </w:rPr>
        <w:t xml:space="preserve"> </w:t>
      </w:r>
      <w:r w:rsidRPr="00D7076F">
        <w:rPr>
          <w:rFonts w:asciiTheme="minorHAnsi" w:hAnsiTheme="minorHAnsi" w:cstheme="minorHAnsi"/>
        </w:rPr>
        <w:t>des</w:t>
      </w:r>
      <w:r w:rsidRPr="008D0C0C">
        <w:rPr>
          <w:rFonts w:asciiTheme="minorHAnsi" w:hAnsiTheme="minorHAnsi" w:cstheme="minorHAnsi"/>
        </w:rPr>
        <w:t xml:space="preserve"> </w:t>
      </w:r>
      <w:r w:rsidRPr="00D7076F">
        <w:rPr>
          <w:rFonts w:asciiTheme="minorHAnsi" w:hAnsiTheme="minorHAnsi" w:cstheme="minorHAnsi"/>
        </w:rPr>
        <w:t>procédures</w:t>
      </w:r>
      <w:r w:rsidRPr="008D0C0C">
        <w:rPr>
          <w:rFonts w:asciiTheme="minorHAnsi" w:hAnsiTheme="minorHAnsi" w:cstheme="minorHAnsi"/>
        </w:rPr>
        <w:t xml:space="preserve"> </w:t>
      </w:r>
      <w:r w:rsidRPr="00D7076F">
        <w:rPr>
          <w:rFonts w:asciiTheme="minorHAnsi" w:hAnsiTheme="minorHAnsi" w:cstheme="minorHAnsi"/>
        </w:rPr>
        <w:t>d’urgence.</w:t>
      </w:r>
      <w:r w:rsidRPr="008D0C0C">
        <w:rPr>
          <w:rFonts w:asciiTheme="minorHAnsi" w:hAnsiTheme="minorHAnsi" w:cstheme="minorHAnsi"/>
        </w:rPr>
        <w:t xml:space="preserve"> </w:t>
      </w:r>
    </w:p>
    <w:p w14:paraId="139472D1" w14:textId="295BA129" w:rsidR="00D6037E" w:rsidRPr="00D7076F" w:rsidRDefault="00D6037E" w:rsidP="008D0C0C">
      <w:pPr>
        <w:pStyle w:val="Corpsdetexte"/>
        <w:spacing w:before="10" w:line="249" w:lineRule="auto"/>
        <w:ind w:left="284" w:right="14"/>
        <w:jc w:val="both"/>
        <w:rPr>
          <w:rFonts w:asciiTheme="minorHAnsi" w:hAnsiTheme="minorHAnsi" w:cstheme="minorHAnsi"/>
        </w:rPr>
      </w:pPr>
      <w:r w:rsidRPr="00D7076F">
        <w:rPr>
          <w:rFonts w:asciiTheme="minorHAnsi" w:hAnsiTheme="minorHAnsi" w:cstheme="minorHAnsi"/>
        </w:rPr>
        <w:t>Le</w:t>
      </w:r>
      <w:r w:rsidRPr="008D0C0C">
        <w:rPr>
          <w:rFonts w:asciiTheme="minorHAnsi" w:hAnsiTheme="minorHAnsi" w:cstheme="minorHAnsi"/>
        </w:rPr>
        <w:t xml:space="preserve"> </w:t>
      </w:r>
      <w:r w:rsidRPr="00D7076F">
        <w:rPr>
          <w:rFonts w:asciiTheme="minorHAnsi" w:hAnsiTheme="minorHAnsi" w:cstheme="minorHAnsi"/>
        </w:rPr>
        <w:t>BEOPS</w:t>
      </w:r>
      <w:r w:rsidRPr="008D0C0C">
        <w:rPr>
          <w:rFonts w:asciiTheme="minorHAnsi" w:hAnsiTheme="minorHAnsi" w:cstheme="minorHAnsi"/>
        </w:rPr>
        <w:t xml:space="preserve"> </w:t>
      </w:r>
      <w:r w:rsidRPr="00D7076F">
        <w:rPr>
          <w:rFonts w:asciiTheme="minorHAnsi" w:hAnsiTheme="minorHAnsi" w:cstheme="minorHAnsi"/>
        </w:rPr>
        <w:t>effectuera</w:t>
      </w:r>
      <w:r w:rsidRPr="008D0C0C">
        <w:rPr>
          <w:rFonts w:asciiTheme="minorHAnsi" w:hAnsiTheme="minorHAnsi" w:cstheme="minorHAnsi"/>
        </w:rPr>
        <w:t xml:space="preserve"> </w:t>
      </w:r>
      <w:r w:rsidRPr="00D7076F">
        <w:rPr>
          <w:rFonts w:asciiTheme="minorHAnsi" w:hAnsiTheme="minorHAnsi" w:cstheme="minorHAnsi"/>
        </w:rPr>
        <w:t>la</w:t>
      </w:r>
      <w:r w:rsidRPr="008D0C0C">
        <w:rPr>
          <w:rFonts w:asciiTheme="minorHAnsi" w:hAnsiTheme="minorHAnsi" w:cstheme="minorHAnsi"/>
        </w:rPr>
        <w:t xml:space="preserve"> </w:t>
      </w:r>
      <w:r w:rsidRPr="00D7076F">
        <w:rPr>
          <w:rFonts w:asciiTheme="minorHAnsi" w:hAnsiTheme="minorHAnsi" w:cstheme="minorHAnsi"/>
        </w:rPr>
        <w:t>première validation puis un groupe de TRI/TRE testera l’application sur leurs vols respectifs. L’application sera ensuite déployée sur les iPads de tous les PNT.</w:t>
      </w:r>
    </w:p>
    <w:p w14:paraId="157E75B3" w14:textId="617E2697" w:rsidR="00DE7CE6" w:rsidRDefault="00D6037E" w:rsidP="009E5DC1">
      <w:pPr>
        <w:pStyle w:val="Corpsdetexte"/>
        <w:spacing w:before="126" w:line="249" w:lineRule="auto"/>
        <w:ind w:left="576" w:right="14" w:hanging="576"/>
        <w:jc w:val="both"/>
        <w:rPr>
          <w:rFonts w:asciiTheme="minorHAnsi" w:hAnsiTheme="minorHAnsi" w:cstheme="minorHAnsi"/>
          <w:i/>
          <w:iCs/>
          <w:color w:val="00B050"/>
        </w:rPr>
      </w:pPr>
      <w:r w:rsidRPr="00C00738">
        <w:rPr>
          <w:rFonts w:asciiTheme="minorHAnsi" w:hAnsiTheme="minorHAnsi" w:cstheme="minorHAnsi"/>
          <w:b/>
          <w:i/>
          <w:iCs/>
          <w:color w:val="00B050"/>
        </w:rPr>
        <w:t>Note:</w:t>
      </w:r>
      <w:r w:rsidRPr="00C00738">
        <w:rPr>
          <w:rFonts w:asciiTheme="minorHAnsi" w:hAnsiTheme="minorHAnsi" w:cstheme="minorHAnsi"/>
          <w:b/>
          <w:i/>
          <w:iCs/>
          <w:color w:val="00B050"/>
          <w:spacing w:val="40"/>
        </w:rPr>
        <w:t xml:space="preserve"> </w:t>
      </w:r>
      <w:r w:rsidR="004020D1">
        <w:rPr>
          <w:rFonts w:asciiTheme="minorHAnsi" w:hAnsiTheme="minorHAnsi" w:cstheme="minorHAnsi"/>
          <w:i/>
          <w:iCs/>
          <w:color w:val="00B050"/>
        </w:rPr>
        <w:t>P</w:t>
      </w:r>
      <w:r w:rsidRPr="00C00738">
        <w:rPr>
          <w:rFonts w:asciiTheme="minorHAnsi" w:hAnsiTheme="minorHAnsi" w:cstheme="minorHAnsi"/>
          <w:i/>
          <w:iCs/>
          <w:color w:val="00B050"/>
        </w:rPr>
        <w:t xml:space="preserve">enser à se coordonner avec le service </w:t>
      </w:r>
      <w:r w:rsidR="004020D1">
        <w:rPr>
          <w:rFonts w:asciiTheme="minorHAnsi" w:hAnsiTheme="minorHAnsi" w:cstheme="minorHAnsi"/>
          <w:i/>
          <w:iCs/>
          <w:color w:val="00B050"/>
        </w:rPr>
        <w:t>IT</w:t>
      </w:r>
      <w:r w:rsidRPr="00C00738">
        <w:rPr>
          <w:rFonts w:asciiTheme="minorHAnsi" w:hAnsiTheme="minorHAnsi" w:cstheme="minorHAnsi"/>
          <w:i/>
          <w:iCs/>
          <w:color w:val="00B050"/>
        </w:rPr>
        <w:t xml:space="preserve">, que ce soit pour les mises à disposition </w:t>
      </w:r>
      <w:r w:rsidRPr="00C00738">
        <w:rPr>
          <w:rFonts w:asciiTheme="minorHAnsi" w:hAnsiTheme="minorHAnsi" w:cstheme="minorHAnsi"/>
          <w:i/>
          <w:iCs/>
          <w:color w:val="00B050"/>
        </w:rPr>
        <w:lastRenderedPageBreak/>
        <w:t>des nouvelles version des logiciels (une fois validés)</w:t>
      </w:r>
      <w:r w:rsidRPr="00C00738">
        <w:rPr>
          <w:rFonts w:asciiTheme="minorHAnsi" w:hAnsiTheme="minorHAnsi" w:cstheme="minorHAnsi"/>
          <w:i/>
          <w:iCs/>
          <w:color w:val="00B050"/>
          <w:spacing w:val="-8"/>
        </w:rPr>
        <w:t xml:space="preserve"> </w:t>
      </w:r>
      <w:r w:rsidRPr="00C00738">
        <w:rPr>
          <w:rFonts w:asciiTheme="minorHAnsi" w:hAnsiTheme="minorHAnsi" w:cstheme="minorHAnsi"/>
          <w:i/>
          <w:iCs/>
          <w:color w:val="00B050"/>
        </w:rPr>
        <w:t>sur</w:t>
      </w:r>
      <w:r w:rsidRPr="00C00738">
        <w:rPr>
          <w:rFonts w:asciiTheme="minorHAnsi" w:hAnsiTheme="minorHAnsi" w:cstheme="minorHAnsi"/>
          <w:i/>
          <w:iCs/>
          <w:color w:val="00B050"/>
          <w:spacing w:val="-8"/>
        </w:rPr>
        <w:t xml:space="preserve"> </w:t>
      </w:r>
      <w:r w:rsidRPr="00C00738">
        <w:rPr>
          <w:rFonts w:asciiTheme="minorHAnsi" w:hAnsiTheme="minorHAnsi" w:cstheme="minorHAnsi"/>
          <w:i/>
          <w:iCs/>
          <w:color w:val="00B050"/>
        </w:rPr>
        <w:t>les</w:t>
      </w:r>
      <w:r w:rsidRPr="00C00738">
        <w:rPr>
          <w:rFonts w:asciiTheme="minorHAnsi" w:hAnsiTheme="minorHAnsi" w:cstheme="minorHAnsi"/>
          <w:i/>
          <w:iCs/>
          <w:color w:val="00B050"/>
          <w:spacing w:val="-6"/>
        </w:rPr>
        <w:t xml:space="preserve"> </w:t>
      </w:r>
      <w:r w:rsidRPr="00C00738">
        <w:rPr>
          <w:rFonts w:asciiTheme="minorHAnsi" w:hAnsiTheme="minorHAnsi" w:cstheme="minorHAnsi"/>
          <w:i/>
          <w:iCs/>
          <w:color w:val="00B050"/>
        </w:rPr>
        <w:t>iPads</w:t>
      </w:r>
      <w:r w:rsidRPr="00C00738">
        <w:rPr>
          <w:rFonts w:asciiTheme="minorHAnsi" w:hAnsiTheme="minorHAnsi" w:cstheme="minorHAnsi"/>
          <w:i/>
          <w:iCs/>
          <w:color w:val="00B050"/>
          <w:spacing w:val="-8"/>
        </w:rPr>
        <w:t xml:space="preserve"> </w:t>
      </w:r>
      <w:r w:rsidR="004020D1">
        <w:rPr>
          <w:rFonts w:asciiTheme="minorHAnsi" w:hAnsiTheme="minorHAnsi" w:cstheme="minorHAnsi"/>
          <w:i/>
          <w:iCs/>
          <w:color w:val="00B050"/>
        </w:rPr>
        <w:t>PNT</w:t>
      </w:r>
      <w:r w:rsidRPr="00C00738">
        <w:rPr>
          <w:rFonts w:asciiTheme="minorHAnsi" w:hAnsiTheme="minorHAnsi" w:cstheme="minorHAnsi"/>
          <w:i/>
          <w:iCs/>
          <w:color w:val="00B050"/>
        </w:rPr>
        <w:t>,</w:t>
      </w:r>
      <w:r w:rsidRPr="00C00738">
        <w:rPr>
          <w:rFonts w:asciiTheme="minorHAnsi" w:hAnsiTheme="minorHAnsi" w:cstheme="minorHAnsi"/>
          <w:i/>
          <w:iCs/>
          <w:color w:val="00B050"/>
          <w:spacing w:val="-6"/>
        </w:rPr>
        <w:t xml:space="preserve"> </w:t>
      </w:r>
      <w:r w:rsidRPr="00C00738">
        <w:rPr>
          <w:rFonts w:asciiTheme="minorHAnsi" w:hAnsiTheme="minorHAnsi" w:cstheme="minorHAnsi"/>
          <w:i/>
          <w:iCs/>
          <w:color w:val="00B050"/>
        </w:rPr>
        <w:t>ou</w:t>
      </w:r>
      <w:r w:rsidRPr="00C00738">
        <w:rPr>
          <w:rFonts w:asciiTheme="minorHAnsi" w:hAnsiTheme="minorHAnsi" w:cstheme="minorHAnsi"/>
          <w:i/>
          <w:iCs/>
          <w:color w:val="00B050"/>
          <w:spacing w:val="-6"/>
        </w:rPr>
        <w:t xml:space="preserve"> </w:t>
      </w:r>
      <w:r w:rsidRPr="00C00738">
        <w:rPr>
          <w:rFonts w:asciiTheme="minorHAnsi" w:hAnsiTheme="minorHAnsi" w:cstheme="minorHAnsi"/>
          <w:i/>
          <w:iCs/>
          <w:color w:val="00B050"/>
        </w:rPr>
        <w:t>pour</w:t>
      </w:r>
      <w:r w:rsidRPr="00C00738">
        <w:rPr>
          <w:rFonts w:asciiTheme="minorHAnsi" w:hAnsiTheme="minorHAnsi" w:cstheme="minorHAnsi"/>
          <w:i/>
          <w:iCs/>
          <w:color w:val="00B050"/>
          <w:spacing w:val="-8"/>
        </w:rPr>
        <w:t xml:space="preserve"> </w:t>
      </w:r>
      <w:r w:rsidRPr="00C00738">
        <w:rPr>
          <w:rFonts w:asciiTheme="minorHAnsi" w:hAnsiTheme="minorHAnsi" w:cstheme="minorHAnsi"/>
          <w:i/>
          <w:iCs/>
          <w:color w:val="00B050"/>
        </w:rPr>
        <w:t>vérifier</w:t>
      </w:r>
      <w:r w:rsidRPr="00C00738">
        <w:rPr>
          <w:rFonts w:asciiTheme="minorHAnsi" w:hAnsiTheme="minorHAnsi" w:cstheme="minorHAnsi"/>
          <w:i/>
          <w:iCs/>
          <w:color w:val="00B050"/>
          <w:spacing w:val="-8"/>
        </w:rPr>
        <w:t xml:space="preserve"> </w:t>
      </w:r>
      <w:r w:rsidRPr="00C00738">
        <w:rPr>
          <w:rFonts w:asciiTheme="minorHAnsi" w:hAnsiTheme="minorHAnsi" w:cstheme="minorHAnsi"/>
          <w:i/>
          <w:iCs/>
          <w:color w:val="00B050"/>
        </w:rPr>
        <w:t>la</w:t>
      </w:r>
      <w:r w:rsidRPr="00C00738">
        <w:rPr>
          <w:rFonts w:asciiTheme="minorHAnsi" w:hAnsiTheme="minorHAnsi" w:cstheme="minorHAnsi"/>
          <w:i/>
          <w:iCs/>
          <w:color w:val="00B050"/>
          <w:spacing w:val="-6"/>
        </w:rPr>
        <w:t xml:space="preserve"> </w:t>
      </w:r>
      <w:r w:rsidRPr="00C00738">
        <w:rPr>
          <w:rFonts w:asciiTheme="minorHAnsi" w:hAnsiTheme="minorHAnsi" w:cstheme="minorHAnsi"/>
          <w:i/>
          <w:iCs/>
          <w:color w:val="00B050"/>
        </w:rPr>
        <w:t>date</w:t>
      </w:r>
      <w:r w:rsidRPr="00C00738">
        <w:rPr>
          <w:rFonts w:asciiTheme="minorHAnsi" w:hAnsiTheme="minorHAnsi" w:cstheme="minorHAnsi"/>
          <w:i/>
          <w:iCs/>
          <w:color w:val="00B050"/>
          <w:spacing w:val="-6"/>
        </w:rPr>
        <w:t xml:space="preserve"> </w:t>
      </w:r>
      <w:r w:rsidRPr="00C00738">
        <w:rPr>
          <w:rFonts w:asciiTheme="minorHAnsi" w:hAnsiTheme="minorHAnsi" w:cstheme="minorHAnsi"/>
          <w:i/>
          <w:iCs/>
          <w:color w:val="00B050"/>
        </w:rPr>
        <w:t>de</w:t>
      </w:r>
      <w:r w:rsidRPr="00C00738">
        <w:rPr>
          <w:rFonts w:asciiTheme="minorHAnsi" w:hAnsiTheme="minorHAnsi" w:cstheme="minorHAnsi"/>
          <w:i/>
          <w:iCs/>
          <w:color w:val="00B050"/>
          <w:spacing w:val="-10"/>
        </w:rPr>
        <w:t xml:space="preserve"> </w:t>
      </w:r>
      <w:r w:rsidRPr="00C00738">
        <w:rPr>
          <w:rFonts w:asciiTheme="minorHAnsi" w:hAnsiTheme="minorHAnsi" w:cstheme="minorHAnsi"/>
          <w:i/>
          <w:iCs/>
          <w:color w:val="00B050"/>
        </w:rPr>
        <w:t>fin</w:t>
      </w:r>
      <w:r w:rsidRPr="00C00738">
        <w:rPr>
          <w:rFonts w:asciiTheme="minorHAnsi" w:hAnsiTheme="minorHAnsi" w:cstheme="minorHAnsi"/>
          <w:i/>
          <w:iCs/>
          <w:color w:val="00B050"/>
          <w:spacing w:val="-7"/>
        </w:rPr>
        <w:t xml:space="preserve"> </w:t>
      </w:r>
      <w:r w:rsidRPr="00C00738">
        <w:rPr>
          <w:rFonts w:asciiTheme="minorHAnsi" w:hAnsiTheme="minorHAnsi" w:cstheme="minorHAnsi"/>
          <w:i/>
          <w:iCs/>
          <w:color w:val="00B050"/>
        </w:rPr>
        <w:t>de</w:t>
      </w:r>
      <w:r w:rsidRPr="00C00738">
        <w:rPr>
          <w:rFonts w:asciiTheme="minorHAnsi" w:hAnsiTheme="minorHAnsi" w:cstheme="minorHAnsi"/>
          <w:i/>
          <w:iCs/>
          <w:color w:val="00B050"/>
          <w:spacing w:val="-8"/>
        </w:rPr>
        <w:t xml:space="preserve"> </w:t>
      </w:r>
      <w:r w:rsidRPr="00C00738">
        <w:rPr>
          <w:rFonts w:asciiTheme="minorHAnsi" w:hAnsiTheme="minorHAnsi" w:cstheme="minorHAnsi"/>
          <w:i/>
          <w:iCs/>
          <w:color w:val="00B050"/>
        </w:rPr>
        <w:t>validité des</w:t>
      </w:r>
      <w:r w:rsidRPr="00C00738">
        <w:rPr>
          <w:rFonts w:asciiTheme="minorHAnsi" w:hAnsiTheme="minorHAnsi" w:cstheme="minorHAnsi"/>
          <w:i/>
          <w:iCs/>
          <w:color w:val="00B050"/>
          <w:spacing w:val="-8"/>
        </w:rPr>
        <w:t xml:space="preserve"> </w:t>
      </w:r>
      <w:r w:rsidRPr="00C00738">
        <w:rPr>
          <w:rFonts w:asciiTheme="minorHAnsi" w:hAnsiTheme="minorHAnsi" w:cstheme="minorHAnsi"/>
          <w:i/>
          <w:iCs/>
          <w:color w:val="00B050"/>
        </w:rPr>
        <w:t>licences</w:t>
      </w:r>
      <w:r w:rsidRPr="00C00738">
        <w:rPr>
          <w:rFonts w:asciiTheme="minorHAnsi" w:hAnsiTheme="minorHAnsi" w:cstheme="minorHAnsi"/>
          <w:i/>
          <w:iCs/>
          <w:color w:val="00B050"/>
          <w:spacing w:val="-7"/>
        </w:rPr>
        <w:t xml:space="preserve"> </w:t>
      </w:r>
      <w:r w:rsidRPr="00C00738">
        <w:rPr>
          <w:rFonts w:asciiTheme="minorHAnsi" w:hAnsiTheme="minorHAnsi" w:cstheme="minorHAnsi"/>
          <w:i/>
          <w:iCs/>
          <w:color w:val="00B050"/>
        </w:rPr>
        <w:t>des</w:t>
      </w:r>
      <w:r w:rsidRPr="00C00738">
        <w:rPr>
          <w:rFonts w:asciiTheme="minorHAnsi" w:hAnsiTheme="minorHAnsi" w:cstheme="minorHAnsi"/>
          <w:i/>
          <w:iCs/>
          <w:color w:val="00B050"/>
          <w:spacing w:val="-9"/>
        </w:rPr>
        <w:t xml:space="preserve"> </w:t>
      </w:r>
      <w:r w:rsidRPr="00C00738">
        <w:rPr>
          <w:rFonts w:asciiTheme="minorHAnsi" w:hAnsiTheme="minorHAnsi" w:cstheme="minorHAnsi"/>
          <w:i/>
          <w:iCs/>
          <w:color w:val="00B050"/>
        </w:rPr>
        <w:t>versions</w:t>
      </w:r>
      <w:r w:rsidRPr="00C00738">
        <w:rPr>
          <w:rFonts w:asciiTheme="minorHAnsi" w:hAnsiTheme="minorHAnsi" w:cstheme="minorHAnsi"/>
          <w:i/>
          <w:iCs/>
          <w:color w:val="00B050"/>
          <w:spacing w:val="-7"/>
        </w:rPr>
        <w:t xml:space="preserve"> </w:t>
      </w:r>
      <w:r w:rsidRPr="00C00738">
        <w:rPr>
          <w:rFonts w:asciiTheme="minorHAnsi" w:hAnsiTheme="minorHAnsi" w:cstheme="minorHAnsi"/>
          <w:i/>
          <w:iCs/>
          <w:color w:val="00B050"/>
        </w:rPr>
        <w:t>actuelles,</w:t>
      </w:r>
      <w:r w:rsidRPr="00C00738">
        <w:rPr>
          <w:rFonts w:asciiTheme="minorHAnsi" w:hAnsiTheme="minorHAnsi" w:cstheme="minorHAnsi"/>
          <w:i/>
          <w:iCs/>
          <w:color w:val="00B050"/>
          <w:spacing w:val="-7"/>
        </w:rPr>
        <w:t xml:space="preserve"> </w:t>
      </w:r>
      <w:r w:rsidRPr="00C00738">
        <w:rPr>
          <w:rFonts w:asciiTheme="minorHAnsi" w:hAnsiTheme="minorHAnsi" w:cstheme="minorHAnsi"/>
          <w:i/>
          <w:iCs/>
          <w:color w:val="00B050"/>
        </w:rPr>
        <w:t>lorsque</w:t>
      </w:r>
      <w:r w:rsidRPr="00C00738">
        <w:rPr>
          <w:rFonts w:asciiTheme="minorHAnsi" w:hAnsiTheme="minorHAnsi" w:cstheme="minorHAnsi"/>
          <w:i/>
          <w:iCs/>
          <w:color w:val="00B050"/>
          <w:spacing w:val="-7"/>
        </w:rPr>
        <w:t xml:space="preserve"> </w:t>
      </w:r>
      <w:r w:rsidRPr="00C00738">
        <w:rPr>
          <w:rFonts w:asciiTheme="minorHAnsi" w:hAnsiTheme="minorHAnsi" w:cstheme="minorHAnsi"/>
          <w:i/>
          <w:iCs/>
          <w:color w:val="00B050"/>
        </w:rPr>
        <w:t>la</w:t>
      </w:r>
      <w:r w:rsidRPr="00C00738">
        <w:rPr>
          <w:rFonts w:asciiTheme="minorHAnsi" w:hAnsiTheme="minorHAnsi" w:cstheme="minorHAnsi"/>
          <w:i/>
          <w:iCs/>
          <w:color w:val="00B050"/>
          <w:spacing w:val="-9"/>
        </w:rPr>
        <w:t xml:space="preserve"> </w:t>
      </w:r>
      <w:r w:rsidRPr="00C00738">
        <w:rPr>
          <w:rFonts w:asciiTheme="minorHAnsi" w:hAnsiTheme="minorHAnsi" w:cstheme="minorHAnsi"/>
          <w:i/>
          <w:iCs/>
          <w:color w:val="00B050"/>
        </w:rPr>
        <w:t>nouvelle</w:t>
      </w:r>
      <w:r w:rsidRPr="00C00738">
        <w:rPr>
          <w:rFonts w:asciiTheme="minorHAnsi" w:hAnsiTheme="minorHAnsi" w:cstheme="minorHAnsi"/>
          <w:i/>
          <w:iCs/>
          <w:color w:val="00B050"/>
          <w:spacing w:val="-7"/>
        </w:rPr>
        <w:t xml:space="preserve"> </w:t>
      </w:r>
      <w:r w:rsidRPr="00C00738">
        <w:rPr>
          <w:rFonts w:asciiTheme="minorHAnsi" w:hAnsiTheme="minorHAnsi" w:cstheme="minorHAnsi"/>
          <w:i/>
          <w:iCs/>
          <w:color w:val="00B050"/>
        </w:rPr>
        <w:t>version</w:t>
      </w:r>
      <w:r w:rsidRPr="00C00738">
        <w:rPr>
          <w:rFonts w:asciiTheme="minorHAnsi" w:hAnsiTheme="minorHAnsi" w:cstheme="minorHAnsi"/>
          <w:i/>
          <w:iCs/>
          <w:color w:val="00B050"/>
          <w:spacing w:val="-8"/>
        </w:rPr>
        <w:t xml:space="preserve"> </w:t>
      </w:r>
      <w:r w:rsidRPr="00C00738">
        <w:rPr>
          <w:rFonts w:asciiTheme="minorHAnsi" w:hAnsiTheme="minorHAnsi" w:cstheme="minorHAnsi"/>
          <w:i/>
          <w:iCs/>
          <w:color w:val="00B050"/>
        </w:rPr>
        <w:t>du</w:t>
      </w:r>
      <w:r w:rsidRPr="00C00738">
        <w:rPr>
          <w:rFonts w:asciiTheme="minorHAnsi" w:hAnsiTheme="minorHAnsi" w:cstheme="minorHAnsi"/>
          <w:i/>
          <w:iCs/>
          <w:color w:val="00B050"/>
          <w:spacing w:val="-8"/>
        </w:rPr>
        <w:t xml:space="preserve"> </w:t>
      </w:r>
      <w:r w:rsidRPr="00C00738">
        <w:rPr>
          <w:rFonts w:asciiTheme="minorHAnsi" w:hAnsiTheme="minorHAnsi" w:cstheme="minorHAnsi"/>
          <w:i/>
          <w:iCs/>
          <w:color w:val="00B050"/>
        </w:rPr>
        <w:t>logiciel ne peut pas être déployée dans l’immédia</w:t>
      </w:r>
      <w:r w:rsidR="00C00738">
        <w:rPr>
          <w:rFonts w:asciiTheme="minorHAnsi" w:hAnsiTheme="minorHAnsi" w:cstheme="minorHAnsi"/>
          <w:i/>
          <w:iCs/>
          <w:color w:val="00B050"/>
        </w:rPr>
        <w:t>t.</w:t>
      </w:r>
    </w:p>
    <w:p w14:paraId="0BD28B8C" w14:textId="77777777" w:rsidR="001B4FD3" w:rsidRPr="00D7076F" w:rsidRDefault="001B4FD3" w:rsidP="001B4FD3">
      <w:pPr>
        <w:pStyle w:val="Corpsdetexte"/>
        <w:spacing w:line="249" w:lineRule="auto"/>
        <w:ind w:right="14"/>
        <w:jc w:val="both"/>
        <w:rPr>
          <w:rFonts w:asciiTheme="minorHAnsi" w:hAnsiTheme="minorHAnsi" w:cstheme="minorHAnsi"/>
        </w:rPr>
      </w:pPr>
      <w:bookmarkStart w:id="119" w:name="3.1_Présentation_des_outils"/>
      <w:bookmarkStart w:id="120" w:name="3.1.1_eCharts_office_(SUR_postes_support"/>
      <w:bookmarkEnd w:id="119"/>
      <w:bookmarkEnd w:id="120"/>
    </w:p>
    <w:p w14:paraId="6A31F98A" w14:textId="6CA6F3B0" w:rsidR="00DE7CE6" w:rsidRDefault="002A12BE" w:rsidP="006F6016">
      <w:pPr>
        <w:pStyle w:val="Titre2"/>
        <w:rPr>
          <w:lang w:val="en-GB"/>
        </w:rPr>
      </w:pPr>
      <w:bookmarkStart w:id="121" w:name="3.1.2_Charts+_(aircraft_attached_ipad_et"/>
      <w:bookmarkStart w:id="122" w:name="_LIDO_mPILOT"/>
      <w:bookmarkStart w:id="123" w:name="_Toc164764659"/>
      <w:bookmarkStart w:id="124" w:name="_Toc164785635"/>
      <w:bookmarkStart w:id="125" w:name="_Toc164785778"/>
      <w:bookmarkStart w:id="126" w:name="_Toc168580260"/>
      <w:bookmarkEnd w:id="121"/>
      <w:bookmarkEnd w:id="122"/>
      <w:r w:rsidRPr="008D0C0C">
        <w:rPr>
          <w:lang w:val="en-GB"/>
        </w:rPr>
        <w:t xml:space="preserve">LIDO </w:t>
      </w:r>
      <w:r w:rsidR="00C00738" w:rsidRPr="008D0C0C">
        <w:rPr>
          <w:lang w:val="en-GB"/>
        </w:rPr>
        <w:t>m</w:t>
      </w:r>
      <w:r w:rsidRPr="008D0C0C">
        <w:rPr>
          <w:lang w:val="en-GB"/>
        </w:rPr>
        <w:t>P</w:t>
      </w:r>
      <w:bookmarkEnd w:id="123"/>
      <w:bookmarkEnd w:id="124"/>
      <w:bookmarkEnd w:id="125"/>
      <w:r w:rsidR="00FD3D36">
        <w:rPr>
          <w:lang w:val="en-GB"/>
        </w:rPr>
        <w:t>ilot</w:t>
      </w:r>
      <w:bookmarkEnd w:id="126"/>
    </w:p>
    <w:p w14:paraId="2916B3B6" w14:textId="77777777" w:rsidR="00370C93" w:rsidRPr="00D7076F" w:rsidRDefault="00370C93" w:rsidP="009E5DC1">
      <w:pPr>
        <w:pStyle w:val="Corpsdetexte"/>
        <w:spacing w:before="91" w:line="249" w:lineRule="auto"/>
        <w:ind w:right="14"/>
        <w:jc w:val="both"/>
        <w:rPr>
          <w:rFonts w:asciiTheme="minorHAnsi" w:hAnsiTheme="minorHAnsi" w:cstheme="minorHAnsi"/>
        </w:rPr>
      </w:pPr>
      <w:r w:rsidRPr="00D7076F">
        <w:rPr>
          <w:rFonts w:asciiTheme="minorHAnsi" w:hAnsiTheme="minorHAnsi" w:cstheme="minorHAnsi"/>
          <w:noProof/>
        </w:rPr>
        <w:t>Lido mPilot</w:t>
      </w:r>
      <w:r w:rsidRPr="00D7076F">
        <w:rPr>
          <w:rFonts w:asciiTheme="minorHAnsi" w:hAnsiTheme="minorHAnsi" w:cstheme="minorHAnsi"/>
          <w:spacing w:val="-4"/>
        </w:rPr>
        <w:t xml:space="preserve"> </w:t>
      </w:r>
      <w:r w:rsidRPr="00D7076F">
        <w:rPr>
          <w:rFonts w:asciiTheme="minorHAnsi" w:hAnsiTheme="minorHAnsi" w:cstheme="minorHAnsi"/>
        </w:rPr>
        <w:t>est</w:t>
      </w:r>
      <w:r w:rsidRPr="00D7076F">
        <w:rPr>
          <w:rFonts w:asciiTheme="minorHAnsi" w:hAnsiTheme="minorHAnsi" w:cstheme="minorHAnsi"/>
          <w:spacing w:val="-4"/>
        </w:rPr>
        <w:t xml:space="preserve"> </w:t>
      </w:r>
      <w:r w:rsidRPr="00D7076F">
        <w:rPr>
          <w:rFonts w:asciiTheme="minorHAnsi" w:hAnsiTheme="minorHAnsi" w:cstheme="minorHAnsi"/>
        </w:rPr>
        <w:t>une</w:t>
      </w:r>
      <w:r w:rsidRPr="00D7076F">
        <w:rPr>
          <w:rFonts w:asciiTheme="minorHAnsi" w:hAnsiTheme="minorHAnsi" w:cstheme="minorHAnsi"/>
          <w:spacing w:val="-4"/>
        </w:rPr>
        <w:t xml:space="preserve"> </w:t>
      </w:r>
      <w:r w:rsidRPr="00D7076F">
        <w:rPr>
          <w:rFonts w:asciiTheme="minorHAnsi" w:hAnsiTheme="minorHAnsi" w:cstheme="minorHAnsi"/>
        </w:rPr>
        <w:t>application</w:t>
      </w:r>
      <w:r w:rsidRPr="00D7076F">
        <w:rPr>
          <w:rFonts w:asciiTheme="minorHAnsi" w:hAnsiTheme="minorHAnsi" w:cstheme="minorHAnsi"/>
          <w:spacing w:val="-4"/>
        </w:rPr>
        <w:t xml:space="preserve"> </w:t>
      </w:r>
      <w:r w:rsidRPr="00D7076F">
        <w:rPr>
          <w:rFonts w:asciiTheme="minorHAnsi" w:hAnsiTheme="minorHAnsi" w:cstheme="minorHAnsi"/>
        </w:rPr>
        <w:t>de</w:t>
      </w:r>
      <w:r w:rsidRPr="00D7076F">
        <w:rPr>
          <w:rFonts w:asciiTheme="minorHAnsi" w:hAnsiTheme="minorHAnsi" w:cstheme="minorHAnsi"/>
          <w:spacing w:val="-4"/>
        </w:rPr>
        <w:t xml:space="preserve"> </w:t>
      </w:r>
      <w:r w:rsidRPr="00D7076F">
        <w:rPr>
          <w:rFonts w:asciiTheme="minorHAnsi" w:hAnsiTheme="minorHAnsi" w:cstheme="minorHAnsi"/>
        </w:rPr>
        <w:t>cartographie</w:t>
      </w:r>
      <w:r w:rsidRPr="00D7076F">
        <w:rPr>
          <w:rFonts w:asciiTheme="minorHAnsi" w:hAnsiTheme="minorHAnsi" w:cstheme="minorHAnsi"/>
          <w:spacing w:val="-5"/>
        </w:rPr>
        <w:t xml:space="preserve"> </w:t>
      </w:r>
      <w:r w:rsidRPr="00D7076F">
        <w:rPr>
          <w:rFonts w:asciiTheme="minorHAnsi" w:hAnsiTheme="minorHAnsi" w:cstheme="minorHAnsi"/>
        </w:rPr>
        <w:t>qui</w:t>
      </w:r>
      <w:r w:rsidRPr="00D7076F">
        <w:rPr>
          <w:rFonts w:asciiTheme="minorHAnsi" w:hAnsiTheme="minorHAnsi" w:cstheme="minorHAnsi"/>
          <w:spacing w:val="-4"/>
        </w:rPr>
        <w:t xml:space="preserve"> </w:t>
      </w:r>
      <w:r w:rsidRPr="00D7076F">
        <w:rPr>
          <w:rFonts w:asciiTheme="minorHAnsi" w:hAnsiTheme="minorHAnsi" w:cstheme="minorHAnsi"/>
        </w:rPr>
        <w:t>permet</w:t>
      </w:r>
      <w:r w:rsidRPr="00D7076F">
        <w:rPr>
          <w:rFonts w:asciiTheme="minorHAnsi" w:hAnsiTheme="minorHAnsi" w:cstheme="minorHAnsi"/>
          <w:spacing w:val="-5"/>
        </w:rPr>
        <w:t xml:space="preserve"> </w:t>
      </w:r>
      <w:r w:rsidRPr="00D7076F">
        <w:rPr>
          <w:rFonts w:asciiTheme="minorHAnsi" w:hAnsiTheme="minorHAnsi" w:cstheme="minorHAnsi"/>
        </w:rPr>
        <w:t>aux</w:t>
      </w:r>
      <w:r w:rsidRPr="00D7076F">
        <w:rPr>
          <w:rFonts w:asciiTheme="minorHAnsi" w:hAnsiTheme="minorHAnsi" w:cstheme="minorHAnsi"/>
          <w:spacing w:val="-5"/>
        </w:rPr>
        <w:t xml:space="preserve"> </w:t>
      </w:r>
      <w:r w:rsidRPr="00D7076F">
        <w:rPr>
          <w:rFonts w:asciiTheme="minorHAnsi" w:hAnsiTheme="minorHAnsi" w:cstheme="minorHAnsi"/>
        </w:rPr>
        <w:t>pilotes</w:t>
      </w:r>
      <w:r w:rsidRPr="00D7076F">
        <w:rPr>
          <w:rFonts w:asciiTheme="minorHAnsi" w:hAnsiTheme="minorHAnsi" w:cstheme="minorHAnsi"/>
          <w:spacing w:val="-4"/>
        </w:rPr>
        <w:t xml:space="preserve"> </w:t>
      </w:r>
      <w:r w:rsidRPr="00D7076F">
        <w:rPr>
          <w:rFonts w:asciiTheme="minorHAnsi" w:hAnsiTheme="minorHAnsi" w:cstheme="minorHAnsi"/>
        </w:rPr>
        <w:t>d’assurer</w:t>
      </w:r>
      <w:r w:rsidRPr="00D7076F">
        <w:rPr>
          <w:rFonts w:asciiTheme="minorHAnsi" w:hAnsiTheme="minorHAnsi" w:cstheme="minorHAnsi"/>
          <w:spacing w:val="-4"/>
        </w:rPr>
        <w:t xml:space="preserve"> </w:t>
      </w:r>
      <w:r w:rsidRPr="00D7076F">
        <w:rPr>
          <w:rFonts w:asciiTheme="minorHAnsi" w:hAnsiTheme="minorHAnsi" w:cstheme="minorHAnsi"/>
        </w:rPr>
        <w:t>la bonne conduite du vol.</w:t>
      </w:r>
    </w:p>
    <w:p w14:paraId="66F90C6E" w14:textId="489B6874" w:rsidR="00370C93" w:rsidRPr="00D7076F" w:rsidRDefault="00370C93" w:rsidP="009E5DC1">
      <w:pPr>
        <w:pStyle w:val="Corpsdetexte"/>
        <w:spacing w:before="91" w:line="249" w:lineRule="auto"/>
        <w:ind w:right="14"/>
        <w:jc w:val="both"/>
        <w:rPr>
          <w:rFonts w:asciiTheme="minorHAnsi" w:hAnsiTheme="minorHAnsi" w:cstheme="minorHAnsi"/>
          <w:i/>
          <w:iCs/>
          <w:color w:val="00B050"/>
        </w:rPr>
      </w:pPr>
      <w:r w:rsidRPr="00D7076F">
        <w:rPr>
          <w:rFonts w:asciiTheme="minorHAnsi" w:hAnsiTheme="minorHAnsi" w:cstheme="minorHAnsi"/>
        </w:rPr>
        <w:t>Un guide utilisateur est disponible se situe dans la partie «</w:t>
      </w:r>
      <w:r w:rsidRPr="00D7076F">
        <w:rPr>
          <w:rFonts w:asciiTheme="minorHAnsi" w:hAnsiTheme="minorHAnsi" w:cstheme="minorHAnsi"/>
          <w:spacing w:val="-4"/>
        </w:rPr>
        <w:t xml:space="preserve"> </w:t>
      </w:r>
      <w:r w:rsidRPr="00D7076F">
        <w:rPr>
          <w:rFonts w:asciiTheme="minorHAnsi" w:hAnsiTheme="minorHAnsi" w:cstheme="minorHAnsi"/>
        </w:rPr>
        <w:t>Documents</w:t>
      </w:r>
      <w:r w:rsidRPr="00D7076F">
        <w:rPr>
          <w:rFonts w:asciiTheme="minorHAnsi" w:hAnsiTheme="minorHAnsi" w:cstheme="minorHAnsi"/>
          <w:spacing w:val="-4"/>
        </w:rPr>
        <w:t xml:space="preserve"> </w:t>
      </w:r>
      <w:r w:rsidRPr="00D7076F">
        <w:rPr>
          <w:rFonts w:asciiTheme="minorHAnsi" w:hAnsiTheme="minorHAnsi" w:cstheme="minorHAnsi"/>
        </w:rPr>
        <w:t>»</w:t>
      </w:r>
      <w:r w:rsidRPr="00D7076F">
        <w:rPr>
          <w:rFonts w:asciiTheme="minorHAnsi" w:hAnsiTheme="minorHAnsi" w:cstheme="minorHAnsi"/>
          <w:spacing w:val="-4"/>
        </w:rPr>
        <w:t xml:space="preserve"> </w:t>
      </w:r>
      <w:r w:rsidRPr="00D7076F">
        <w:rPr>
          <w:rFonts w:asciiTheme="minorHAnsi" w:hAnsiTheme="minorHAnsi" w:cstheme="minorHAnsi"/>
        </w:rPr>
        <w:t>de</w:t>
      </w:r>
      <w:r w:rsidRPr="00D7076F">
        <w:rPr>
          <w:rFonts w:asciiTheme="minorHAnsi" w:hAnsiTheme="minorHAnsi" w:cstheme="minorHAnsi"/>
          <w:spacing w:val="-4"/>
        </w:rPr>
        <w:t xml:space="preserve"> </w:t>
      </w:r>
      <w:r w:rsidRPr="00D7076F">
        <w:rPr>
          <w:rFonts w:asciiTheme="minorHAnsi" w:hAnsiTheme="minorHAnsi" w:cstheme="minorHAnsi"/>
        </w:rPr>
        <w:t>cette</w:t>
      </w:r>
      <w:r w:rsidR="00CF11A8">
        <w:rPr>
          <w:rFonts w:asciiTheme="minorHAnsi" w:hAnsiTheme="minorHAnsi" w:cstheme="minorHAnsi"/>
        </w:rPr>
        <w:t xml:space="preserve"> application</w:t>
      </w:r>
      <w:r w:rsidRPr="00D7076F">
        <w:rPr>
          <w:rFonts w:asciiTheme="minorHAnsi" w:hAnsiTheme="minorHAnsi" w:cstheme="minorHAnsi"/>
          <w:spacing w:val="-4"/>
        </w:rPr>
        <w:t xml:space="preserve"> </w:t>
      </w:r>
      <w:r w:rsidRPr="00D7076F">
        <w:rPr>
          <w:rFonts w:asciiTheme="minorHAnsi" w:hAnsiTheme="minorHAnsi" w:cstheme="minorHAnsi"/>
        </w:rPr>
        <w:t>et également sur le réseau</w:t>
      </w:r>
      <w:r>
        <w:rPr>
          <w:rFonts w:asciiTheme="minorHAnsi" w:hAnsiTheme="minorHAnsi" w:cstheme="minorHAnsi"/>
        </w:rPr>
        <w:t> :</w:t>
      </w:r>
      <w:r w:rsidRPr="00D7076F">
        <w:rPr>
          <w:rFonts w:asciiTheme="minorHAnsi" w:hAnsiTheme="minorHAnsi" w:cstheme="minorHAnsi"/>
        </w:rPr>
        <w:t xml:space="preserve"> </w:t>
      </w:r>
    </w:p>
    <w:p w14:paraId="6F708CE3" w14:textId="2AC8E5B3" w:rsidR="00370C93" w:rsidRDefault="00370C93" w:rsidP="009E5DC1">
      <w:pPr>
        <w:pStyle w:val="Corpsdetexte"/>
        <w:spacing w:before="82" w:line="249" w:lineRule="auto"/>
        <w:ind w:right="14"/>
        <w:jc w:val="both"/>
      </w:pPr>
      <w:r w:rsidRPr="00D7076F">
        <w:rPr>
          <w:rFonts w:asciiTheme="minorHAnsi" w:hAnsiTheme="minorHAnsi" w:cstheme="minorHAnsi"/>
        </w:rPr>
        <w:t>La</w:t>
      </w:r>
      <w:r w:rsidRPr="00D7076F">
        <w:rPr>
          <w:rFonts w:asciiTheme="minorHAnsi" w:hAnsiTheme="minorHAnsi" w:cstheme="minorHAnsi"/>
          <w:spacing w:val="-3"/>
        </w:rPr>
        <w:t xml:space="preserve"> </w:t>
      </w:r>
      <w:r w:rsidRPr="00D7076F">
        <w:rPr>
          <w:rFonts w:asciiTheme="minorHAnsi" w:hAnsiTheme="minorHAnsi" w:cstheme="minorHAnsi"/>
        </w:rPr>
        <w:t>fonction</w:t>
      </w:r>
      <w:r w:rsidRPr="00D7076F">
        <w:rPr>
          <w:rFonts w:asciiTheme="minorHAnsi" w:hAnsiTheme="minorHAnsi" w:cstheme="minorHAnsi"/>
          <w:spacing w:val="-3"/>
        </w:rPr>
        <w:t xml:space="preserve"> Airport </w:t>
      </w:r>
      <w:r w:rsidRPr="00D7076F">
        <w:rPr>
          <w:rFonts w:asciiTheme="minorHAnsi" w:hAnsiTheme="minorHAnsi" w:cstheme="minorHAnsi"/>
        </w:rPr>
        <w:t>Moving</w:t>
      </w:r>
      <w:r w:rsidRPr="00D7076F">
        <w:rPr>
          <w:rFonts w:asciiTheme="minorHAnsi" w:hAnsiTheme="minorHAnsi" w:cstheme="minorHAnsi"/>
          <w:spacing w:val="-2"/>
        </w:rPr>
        <w:t xml:space="preserve"> </w:t>
      </w:r>
      <w:r w:rsidRPr="00D7076F">
        <w:rPr>
          <w:rFonts w:asciiTheme="minorHAnsi" w:hAnsiTheme="minorHAnsi" w:cstheme="minorHAnsi"/>
        </w:rPr>
        <w:t>Map</w:t>
      </w:r>
      <w:r w:rsidRPr="00D7076F">
        <w:rPr>
          <w:rFonts w:asciiTheme="minorHAnsi" w:hAnsiTheme="minorHAnsi" w:cstheme="minorHAnsi"/>
          <w:spacing w:val="-3"/>
        </w:rPr>
        <w:t xml:space="preserve"> </w:t>
      </w:r>
      <w:r w:rsidRPr="00D7076F">
        <w:rPr>
          <w:rFonts w:asciiTheme="minorHAnsi" w:hAnsiTheme="minorHAnsi" w:cstheme="minorHAnsi"/>
        </w:rPr>
        <w:t>est</w:t>
      </w:r>
      <w:r w:rsidRPr="00D7076F">
        <w:rPr>
          <w:rFonts w:asciiTheme="minorHAnsi" w:hAnsiTheme="minorHAnsi" w:cstheme="minorHAnsi"/>
          <w:spacing w:val="-3"/>
        </w:rPr>
        <w:t xml:space="preserve"> disponible </w:t>
      </w:r>
      <w:r w:rsidRPr="00D7076F">
        <w:rPr>
          <w:rFonts w:asciiTheme="minorHAnsi" w:hAnsiTheme="minorHAnsi" w:cstheme="minorHAnsi"/>
          <w:spacing w:val="-3"/>
          <w:u w:val="single"/>
        </w:rPr>
        <w:t>pour information uniquement</w:t>
      </w:r>
      <w:r w:rsidRPr="00D7076F">
        <w:rPr>
          <w:rFonts w:asciiTheme="minorHAnsi" w:hAnsiTheme="minorHAnsi" w:cstheme="minorHAnsi"/>
          <w:spacing w:val="-3"/>
        </w:rPr>
        <w:t xml:space="preserve">, n’ayant pas été approuvée par l’autorité pour le moment. </w:t>
      </w:r>
      <w:r w:rsidRPr="00D7076F">
        <w:rPr>
          <w:rFonts w:asciiTheme="minorHAnsi" w:hAnsiTheme="minorHAnsi" w:cstheme="minorHAnsi"/>
        </w:rPr>
        <w:t>Elle utilise la position GPS de l’avion communiquée à l’iPad depuis l’AID F</w:t>
      </w:r>
      <w:r>
        <w:rPr>
          <w:rFonts w:asciiTheme="minorHAnsi" w:hAnsiTheme="minorHAnsi" w:cstheme="minorHAnsi"/>
        </w:rPr>
        <w:t>OMAX.</w:t>
      </w:r>
      <w:bookmarkStart w:id="127" w:name="3.2_Tâches_d’administration"/>
      <w:bookmarkStart w:id="128" w:name="3.2.1_PAramétrage_de_l’application_chart"/>
      <w:bookmarkEnd w:id="127"/>
      <w:bookmarkEnd w:id="128"/>
    </w:p>
    <w:p w14:paraId="45162AB1" w14:textId="77777777" w:rsidR="00682D94" w:rsidRDefault="00682D94" w:rsidP="009E5DC1"/>
    <w:p w14:paraId="7A237353" w14:textId="3D0C1DCE" w:rsidR="00CE6300" w:rsidRDefault="00682D94" w:rsidP="00CE6300">
      <w:pPr>
        <w:pStyle w:val="Titre3"/>
      </w:pPr>
      <w:r w:rsidRPr="00FD3D36">
        <w:t>Première installation :</w:t>
      </w:r>
    </w:p>
    <w:p w14:paraId="5C883765" w14:textId="67B08677" w:rsidR="009E5DC1" w:rsidRPr="009E5DC1" w:rsidRDefault="00682D94" w:rsidP="009E5DC1">
      <w:pPr>
        <w:pStyle w:val="Corpsdetexte"/>
        <w:spacing w:before="92" w:line="249" w:lineRule="auto"/>
        <w:ind w:right="14"/>
        <w:jc w:val="both"/>
        <w:rPr>
          <w:rFonts w:asciiTheme="minorHAnsi" w:eastAsiaTheme="minorHAnsi" w:hAnsiTheme="minorHAnsi" w:cstheme="minorHAnsi"/>
          <w:b/>
          <w:bCs/>
          <w:color w:val="FF0000"/>
        </w:rPr>
      </w:pPr>
      <w:r>
        <w:rPr>
          <w:rFonts w:asciiTheme="minorHAnsi" w:eastAsiaTheme="minorHAnsi" w:hAnsiTheme="minorHAnsi" w:cstheme="minorHAnsi"/>
          <w:color w:val="000000"/>
        </w:rPr>
        <w:t xml:space="preserve">Suivre le guide utilisateur </w:t>
      </w:r>
      <w:hyperlink r:id="rId37" w:history="1">
        <w:r w:rsidRPr="00192219">
          <w:rPr>
            <w:rStyle w:val="Lienhypertexte"/>
            <w:rFonts w:asciiTheme="minorHAnsi" w:hAnsiTheme="minorHAnsi" w:cstheme="minorHAnsi"/>
            <w:i/>
            <w:iCs/>
          </w:rPr>
          <w:t>Documentation Lido</w:t>
        </w:r>
      </w:hyperlink>
      <w:r w:rsidRPr="00192219">
        <w:rPr>
          <w:rStyle w:val="Lienhypertexte"/>
          <w:i/>
          <w:iCs/>
        </w:rPr>
        <w:t xml:space="preserve"> </w:t>
      </w:r>
      <w:r>
        <w:rPr>
          <w:rFonts w:asciiTheme="minorHAnsi" w:eastAsiaTheme="minorHAnsi" w:hAnsiTheme="minorHAnsi" w:cstheme="minorHAnsi"/>
          <w:color w:val="000000"/>
        </w:rPr>
        <w:t xml:space="preserve">et préciser à l’enregistrement : </w:t>
      </w:r>
      <w:r w:rsidRPr="00464536">
        <w:rPr>
          <w:rFonts w:asciiTheme="minorHAnsi" w:eastAsiaTheme="minorHAnsi" w:hAnsiTheme="minorHAnsi" w:cstheme="minorHAnsi"/>
          <w:color w:val="000000"/>
        </w:rPr>
        <w:t xml:space="preserve">Operator code </w:t>
      </w:r>
      <w:r>
        <w:rPr>
          <w:rFonts w:asciiTheme="minorHAnsi" w:eastAsiaTheme="minorHAnsi" w:hAnsiTheme="minorHAnsi" w:cstheme="minorHAnsi"/>
          <w:color w:val="000000"/>
        </w:rPr>
        <w:t xml:space="preserve">= </w:t>
      </w:r>
      <w:r w:rsidRPr="00464536">
        <w:rPr>
          <w:rFonts w:asciiTheme="minorHAnsi" w:eastAsiaTheme="minorHAnsi" w:hAnsiTheme="minorHAnsi" w:cstheme="minorHAnsi"/>
          <w:b/>
          <w:bCs/>
          <w:color w:val="FF0000"/>
          <w:highlight w:val="yellow"/>
        </w:rPr>
        <w:t>CRL</w:t>
      </w:r>
    </w:p>
    <w:p w14:paraId="7D07184C" w14:textId="77777777" w:rsidR="00682D94" w:rsidRDefault="00682D94" w:rsidP="009E5DC1">
      <w:pPr>
        <w:widowControl/>
        <w:adjustRightInd w:val="0"/>
        <w:ind w:right="14"/>
        <w:jc w:val="both"/>
        <w:rPr>
          <w:rFonts w:asciiTheme="minorHAnsi" w:eastAsiaTheme="minorHAnsi" w:hAnsiTheme="minorHAnsi" w:cstheme="minorHAnsi"/>
          <w:i/>
          <w:iCs/>
          <w:color w:val="000000"/>
          <w:sz w:val="20"/>
          <w:szCs w:val="20"/>
        </w:rPr>
      </w:pPr>
      <w:r w:rsidRPr="00192219">
        <w:rPr>
          <w:rFonts w:asciiTheme="minorHAnsi" w:eastAsiaTheme="minorHAnsi" w:hAnsiTheme="minorHAnsi" w:cstheme="minorHAnsi"/>
          <w:color w:val="000000"/>
          <w:sz w:val="20"/>
          <w:szCs w:val="20"/>
        </w:rPr>
        <w:t>Pour l’accès aux documents compagnie </w:t>
      </w:r>
      <w:r>
        <w:rPr>
          <w:rFonts w:asciiTheme="minorHAnsi" w:eastAsiaTheme="minorHAnsi" w:hAnsiTheme="minorHAnsi" w:cstheme="minorHAnsi"/>
          <w:i/>
          <w:iCs/>
          <w:color w:val="000000"/>
          <w:sz w:val="20"/>
          <w:szCs w:val="20"/>
        </w:rPr>
        <w:t>:</w:t>
      </w:r>
    </w:p>
    <w:p w14:paraId="2E922568" w14:textId="77777777" w:rsidR="009E5DC1" w:rsidRDefault="00682D94" w:rsidP="00977D44">
      <w:pPr>
        <w:pStyle w:val="Paragraphedeliste"/>
        <w:widowControl/>
        <w:numPr>
          <w:ilvl w:val="1"/>
          <w:numId w:val="10"/>
        </w:numPr>
        <w:adjustRightInd w:val="0"/>
        <w:ind w:left="426" w:right="14"/>
        <w:jc w:val="both"/>
        <w:rPr>
          <w:rFonts w:asciiTheme="minorHAnsi" w:eastAsiaTheme="minorHAnsi" w:hAnsiTheme="minorHAnsi" w:cstheme="minorHAnsi"/>
          <w:color w:val="000000"/>
          <w:sz w:val="20"/>
          <w:szCs w:val="20"/>
        </w:rPr>
      </w:pPr>
      <w:r w:rsidRPr="009E5DC1">
        <w:rPr>
          <w:rFonts w:asciiTheme="minorHAnsi" w:eastAsiaTheme="minorHAnsi" w:hAnsiTheme="minorHAnsi" w:cstheme="minorHAnsi"/>
          <w:color w:val="000000"/>
          <w:sz w:val="20"/>
          <w:szCs w:val="20"/>
        </w:rPr>
        <w:t>Username : 1</w:t>
      </w:r>
      <w:r w:rsidRPr="009E5DC1">
        <w:rPr>
          <w:rFonts w:asciiTheme="minorHAnsi" w:eastAsiaTheme="minorHAnsi" w:hAnsiTheme="minorHAnsi" w:cstheme="minorHAnsi"/>
          <w:color w:val="000000"/>
          <w:sz w:val="20"/>
          <w:szCs w:val="20"/>
          <w:vertAlign w:val="superscript"/>
        </w:rPr>
        <w:t>ère</w:t>
      </w:r>
      <w:r w:rsidRPr="009E5DC1">
        <w:rPr>
          <w:rFonts w:asciiTheme="minorHAnsi" w:eastAsiaTheme="minorHAnsi" w:hAnsiTheme="minorHAnsi" w:cstheme="minorHAnsi"/>
          <w:color w:val="000000"/>
          <w:sz w:val="20"/>
          <w:szCs w:val="20"/>
        </w:rPr>
        <w:t xml:space="preserve"> lettre du prénom + nom de famille en minuscules</w:t>
      </w:r>
    </w:p>
    <w:p w14:paraId="3F587045" w14:textId="32D80DC6" w:rsidR="00682D94" w:rsidRPr="00977D44" w:rsidRDefault="00682D94" w:rsidP="00977D44">
      <w:pPr>
        <w:pStyle w:val="Paragraphedeliste"/>
        <w:widowControl/>
        <w:numPr>
          <w:ilvl w:val="1"/>
          <w:numId w:val="10"/>
        </w:numPr>
        <w:adjustRightInd w:val="0"/>
        <w:ind w:left="426" w:right="14"/>
        <w:jc w:val="both"/>
        <w:rPr>
          <w:rFonts w:asciiTheme="minorHAnsi" w:eastAsiaTheme="minorHAnsi" w:hAnsiTheme="minorHAnsi" w:cstheme="minorHAnsi"/>
          <w:color w:val="000000"/>
          <w:sz w:val="20"/>
          <w:szCs w:val="20"/>
        </w:rPr>
      </w:pPr>
      <w:r w:rsidRPr="009E5DC1">
        <w:rPr>
          <w:rFonts w:asciiTheme="minorHAnsi" w:eastAsiaTheme="minorHAnsi" w:hAnsiTheme="minorHAnsi" w:cstheme="minorHAnsi"/>
          <w:color w:val="000000"/>
          <w:sz w:val="20"/>
          <w:szCs w:val="20"/>
        </w:rPr>
        <w:t>Password : Cor$air1981]</w:t>
      </w:r>
      <w:bookmarkStart w:id="129" w:name="3.2.2_Mise_à_jour_de_la_base_de_données"/>
      <w:bookmarkEnd w:id="129"/>
      <w:r w:rsidRPr="009E5DC1">
        <w:rPr>
          <w:rFonts w:asciiTheme="minorHAnsi" w:hAnsiTheme="minorHAnsi" w:cstheme="minorHAnsi"/>
        </w:rPr>
        <w:t xml:space="preserve"> </w:t>
      </w:r>
    </w:p>
    <w:p w14:paraId="4A453C06" w14:textId="7E3BFFF9" w:rsidR="00FD3D36" w:rsidRPr="00F35634" w:rsidRDefault="00FD3D36" w:rsidP="00CE6300">
      <w:pPr>
        <w:pStyle w:val="Titre3"/>
      </w:pPr>
      <w:r w:rsidRPr="006D5F20">
        <w:t>Administration du contenu</w:t>
      </w:r>
      <w:r w:rsidRPr="00F35634">
        <w:t> </w:t>
      </w:r>
      <w:r w:rsidR="00E2772B">
        <w:t xml:space="preserve">et des accès </w:t>
      </w:r>
      <w:r w:rsidRPr="00F35634">
        <w:t>:</w:t>
      </w:r>
    </w:p>
    <w:p w14:paraId="6A011609" w14:textId="3BBEE82E" w:rsidR="00682D94" w:rsidRDefault="00682D94" w:rsidP="009E5DC1">
      <w:pPr>
        <w:widowControl/>
        <w:adjustRightInd w:val="0"/>
        <w:ind w:left="66" w:right="14"/>
        <w:jc w:val="both"/>
        <w:rPr>
          <w:rFonts w:asciiTheme="minorHAnsi" w:hAnsiTheme="minorHAnsi" w:cstheme="minorHAnsi"/>
          <w:sz w:val="20"/>
          <w:szCs w:val="20"/>
        </w:rPr>
      </w:pPr>
      <w:r w:rsidRPr="00D7076F">
        <w:rPr>
          <w:rFonts w:asciiTheme="minorHAnsi" w:eastAsiaTheme="minorHAnsi" w:hAnsiTheme="minorHAnsi" w:cstheme="minorHAnsi"/>
          <w:color w:val="000000"/>
          <w:sz w:val="20"/>
          <w:szCs w:val="20"/>
        </w:rPr>
        <w:t>L</w:t>
      </w:r>
      <w:r w:rsidR="00E2772B">
        <w:rPr>
          <w:rFonts w:asciiTheme="minorHAnsi" w:eastAsiaTheme="minorHAnsi" w:hAnsiTheme="minorHAnsi" w:cstheme="minorHAnsi"/>
          <w:color w:val="000000"/>
          <w:sz w:val="20"/>
          <w:szCs w:val="20"/>
        </w:rPr>
        <w:t xml:space="preserve">ido mPilot est administré </w:t>
      </w:r>
      <w:r w:rsidRPr="00D7076F">
        <w:rPr>
          <w:rFonts w:asciiTheme="minorHAnsi" w:eastAsiaTheme="minorHAnsi" w:hAnsiTheme="minorHAnsi" w:cstheme="minorHAnsi"/>
          <w:color w:val="000000"/>
          <w:sz w:val="20"/>
          <w:szCs w:val="20"/>
        </w:rPr>
        <w:t xml:space="preserve">à travers le portail </w:t>
      </w:r>
      <w:hyperlink r:id="rId38" w:history="1">
        <w:r w:rsidRPr="00D7076F">
          <w:rPr>
            <w:rStyle w:val="Lienhypertexte"/>
            <w:rFonts w:asciiTheme="minorHAnsi" w:hAnsiTheme="minorHAnsi" w:cstheme="minorHAnsi"/>
            <w:sz w:val="20"/>
            <w:szCs w:val="20"/>
          </w:rPr>
          <w:t>Dashboard - Lido Web Portal</w:t>
        </w:r>
      </w:hyperlink>
      <w:r w:rsidRPr="00D7076F">
        <w:rPr>
          <w:rFonts w:asciiTheme="minorHAnsi" w:hAnsiTheme="minorHAnsi" w:cstheme="minorHAnsi"/>
          <w:sz w:val="20"/>
          <w:szCs w:val="20"/>
        </w:rPr>
        <w:t>.</w:t>
      </w:r>
    </w:p>
    <w:p w14:paraId="7BB644F7" w14:textId="77777777" w:rsidR="007128C1" w:rsidRDefault="007128C1" w:rsidP="007128C1">
      <w:pPr>
        <w:pStyle w:val="Corpsdetexte"/>
        <w:spacing w:before="92" w:line="249" w:lineRule="auto"/>
        <w:ind w:left="66" w:right="14"/>
        <w:jc w:val="both"/>
        <w:rPr>
          <w:rFonts w:asciiTheme="minorHAnsi" w:hAnsiTheme="minorHAnsi" w:cstheme="minorHAnsi"/>
        </w:rPr>
      </w:pPr>
      <w:r>
        <w:rPr>
          <w:rFonts w:asciiTheme="minorHAnsi" w:hAnsiTheme="minorHAnsi" w:cstheme="minorHAnsi"/>
        </w:rPr>
        <w:t xml:space="preserve">La gestion des terrains est possible depuis l’onglet </w:t>
      </w:r>
      <w:hyperlink r:id="rId39" w:history="1">
        <w:r w:rsidRPr="008D0C0C">
          <w:rPr>
            <w:rStyle w:val="Lienhypertexte"/>
            <w:rFonts w:asciiTheme="minorHAnsi" w:hAnsiTheme="minorHAnsi" w:cstheme="minorHAnsi"/>
          </w:rPr>
          <w:t>Flight Information Viewer (FIV)</w:t>
        </w:r>
        <w:r w:rsidRPr="008D0C0C">
          <w:rPr>
            <w:rStyle w:val="Lienhypertexte"/>
            <w:rFonts w:asciiTheme="minorHAnsi" w:hAnsiTheme="minorHAnsi" w:cstheme="minorHAnsi"/>
            <w:spacing w:val="-9"/>
          </w:rPr>
          <w:t xml:space="preserve"> </w:t>
        </w:r>
      </w:hyperlink>
      <w:r w:rsidRPr="007128C1">
        <w:t>, étant</w:t>
      </w:r>
      <w:r w:rsidRPr="00D7076F">
        <w:rPr>
          <w:rFonts w:asciiTheme="minorHAnsi" w:hAnsiTheme="minorHAnsi" w:cstheme="minorHAnsi"/>
          <w:spacing w:val="-9"/>
        </w:rPr>
        <w:t xml:space="preserve"> </w:t>
      </w:r>
      <w:r w:rsidRPr="00D7076F">
        <w:rPr>
          <w:rFonts w:asciiTheme="minorHAnsi" w:hAnsiTheme="minorHAnsi" w:cstheme="minorHAnsi"/>
        </w:rPr>
        <w:t>le support web</w:t>
      </w:r>
      <w:r w:rsidRPr="00D7076F">
        <w:rPr>
          <w:rFonts w:asciiTheme="minorHAnsi" w:hAnsiTheme="minorHAnsi" w:cstheme="minorHAnsi"/>
          <w:spacing w:val="-9"/>
        </w:rPr>
        <w:t xml:space="preserve"> </w:t>
      </w:r>
      <w:r w:rsidRPr="00D7076F">
        <w:rPr>
          <w:rFonts w:asciiTheme="minorHAnsi" w:hAnsiTheme="minorHAnsi" w:cstheme="minorHAnsi"/>
        </w:rPr>
        <w:t>de</w:t>
      </w:r>
      <w:r w:rsidRPr="00D7076F">
        <w:rPr>
          <w:rFonts w:asciiTheme="minorHAnsi" w:hAnsiTheme="minorHAnsi" w:cstheme="minorHAnsi"/>
          <w:spacing w:val="-10"/>
        </w:rPr>
        <w:t xml:space="preserve"> </w:t>
      </w:r>
      <w:r w:rsidRPr="00D7076F">
        <w:rPr>
          <w:rFonts w:asciiTheme="minorHAnsi" w:hAnsiTheme="minorHAnsi" w:cstheme="minorHAnsi"/>
        </w:rPr>
        <w:t>cartographie</w:t>
      </w:r>
      <w:r w:rsidRPr="00D7076F">
        <w:rPr>
          <w:rFonts w:asciiTheme="minorHAnsi" w:hAnsiTheme="minorHAnsi" w:cstheme="minorHAnsi"/>
          <w:spacing w:val="-9"/>
        </w:rPr>
        <w:t xml:space="preserve"> </w:t>
      </w:r>
      <w:r>
        <w:rPr>
          <w:rFonts w:asciiTheme="minorHAnsi" w:hAnsiTheme="minorHAnsi" w:cstheme="minorHAnsi"/>
        </w:rPr>
        <w:t>pour le BE</w:t>
      </w:r>
      <w:r w:rsidRPr="00D7076F">
        <w:rPr>
          <w:rFonts w:asciiTheme="minorHAnsi" w:hAnsiTheme="minorHAnsi" w:cstheme="minorHAnsi"/>
        </w:rPr>
        <w:t>OPS</w:t>
      </w:r>
      <w:r>
        <w:rPr>
          <w:rFonts w:asciiTheme="minorHAnsi" w:hAnsiTheme="minorHAnsi" w:cstheme="minorHAnsi"/>
        </w:rPr>
        <w:t xml:space="preserve"> et le Q.OPS.</w:t>
      </w:r>
    </w:p>
    <w:p w14:paraId="782AC785" w14:textId="3D5B897D" w:rsidR="007128C1" w:rsidRPr="00D7076F" w:rsidRDefault="007128C1" w:rsidP="007128C1">
      <w:pPr>
        <w:pStyle w:val="Corpsdetexte"/>
        <w:spacing w:before="92" w:line="249" w:lineRule="auto"/>
        <w:ind w:left="66" w:right="14"/>
        <w:jc w:val="both"/>
        <w:rPr>
          <w:rFonts w:asciiTheme="minorHAnsi" w:hAnsiTheme="minorHAnsi" w:cstheme="minorHAnsi"/>
        </w:rPr>
      </w:pPr>
      <w:r w:rsidRPr="00D7076F">
        <w:rPr>
          <w:rFonts w:asciiTheme="minorHAnsi" w:hAnsiTheme="minorHAnsi" w:cstheme="minorHAnsi"/>
        </w:rPr>
        <w:t>Deux versions sont disponibles : l’une avec les terrains Corsair et l’autre avec un scope mondial.</w:t>
      </w:r>
    </w:p>
    <w:p w14:paraId="2010EC41" w14:textId="59E65201" w:rsidR="009E5DC1" w:rsidRDefault="00BB7E3A" w:rsidP="00BB7E3A">
      <w:pPr>
        <w:pStyle w:val="Corpsdetexte"/>
        <w:spacing w:before="82" w:line="249" w:lineRule="auto"/>
        <w:ind w:left="66" w:right="14"/>
        <w:jc w:val="both"/>
        <w:rPr>
          <w:rStyle w:val="Lienhypertexte"/>
          <w:rFonts w:asciiTheme="minorHAnsi" w:hAnsiTheme="minorHAnsi" w:cstheme="minorHAnsi"/>
        </w:rPr>
      </w:pPr>
      <w:r>
        <w:rPr>
          <w:rFonts w:asciiTheme="minorHAnsi" w:hAnsiTheme="minorHAnsi" w:cstheme="minorHAnsi"/>
        </w:rPr>
        <w:t>Pour ce qui est des accès, l</w:t>
      </w:r>
      <w:r w:rsidR="00682D94" w:rsidRPr="00D7076F">
        <w:rPr>
          <w:rFonts w:asciiTheme="minorHAnsi" w:hAnsiTheme="minorHAnsi" w:cstheme="minorHAnsi"/>
        </w:rPr>
        <w:t>e BEOPS peut également vérifier le</w:t>
      </w:r>
      <w:r>
        <w:rPr>
          <w:rFonts w:asciiTheme="minorHAnsi" w:hAnsiTheme="minorHAnsi" w:cstheme="minorHAnsi"/>
        </w:rPr>
        <w:t xml:space="preserve"> statut</w:t>
      </w:r>
      <w:r w:rsidR="00682D94" w:rsidRPr="00D7076F">
        <w:rPr>
          <w:rFonts w:asciiTheme="minorHAnsi" w:hAnsiTheme="minorHAnsi" w:cstheme="minorHAnsi"/>
        </w:rPr>
        <w:t xml:space="preserve"> de chaque pilote</w:t>
      </w:r>
      <w:r>
        <w:rPr>
          <w:rFonts w:asciiTheme="minorHAnsi" w:hAnsiTheme="minorHAnsi" w:cstheme="minorHAnsi"/>
        </w:rPr>
        <w:t>/EFB</w:t>
      </w:r>
      <w:r w:rsidR="00682D94" w:rsidRPr="00D7076F">
        <w:rPr>
          <w:rFonts w:asciiTheme="minorHAnsi" w:hAnsiTheme="minorHAnsi" w:cstheme="minorHAnsi"/>
        </w:rPr>
        <w:t xml:space="preserve"> grâce au portail</w:t>
      </w:r>
      <w:r w:rsidR="00FD3D36">
        <w:t xml:space="preserve"> </w:t>
      </w:r>
      <w:hyperlink r:id="rId40" w:history="1">
        <w:r w:rsidR="00FD3D36">
          <w:rPr>
            <w:rStyle w:val="Lienhypertexte"/>
            <w:rFonts w:asciiTheme="minorHAnsi" w:hAnsiTheme="minorHAnsi" w:cstheme="minorHAnsi"/>
          </w:rPr>
          <w:t>LIDO DDS</w:t>
        </w:r>
      </w:hyperlink>
      <w:r w:rsidRPr="00BB7E3A">
        <w:rPr>
          <w:rStyle w:val="Lienhypertexte"/>
          <w:rFonts w:asciiTheme="minorHAnsi" w:hAnsiTheme="minorHAnsi" w:cstheme="minorHAnsi"/>
        </w:rPr>
        <w:t>.</w:t>
      </w:r>
    </w:p>
    <w:p w14:paraId="6AACB0B1" w14:textId="77777777" w:rsidR="00977D44" w:rsidRPr="00BB7E3A" w:rsidRDefault="00977D44" w:rsidP="00BB7E3A">
      <w:pPr>
        <w:pStyle w:val="Corpsdetexte"/>
        <w:spacing w:before="82" w:line="249" w:lineRule="auto"/>
        <w:ind w:left="66" w:right="14"/>
        <w:jc w:val="both"/>
        <w:rPr>
          <w:rFonts w:asciiTheme="minorHAnsi" w:hAnsiTheme="minorHAnsi" w:cstheme="minorHAnsi"/>
          <w:color w:val="0000FF" w:themeColor="hyperlink"/>
          <w:u w:val="single"/>
        </w:rPr>
      </w:pPr>
    </w:p>
    <w:p w14:paraId="3746A9FD" w14:textId="51414156" w:rsidR="00FD3D36" w:rsidRPr="00FD3D36" w:rsidRDefault="00FD3D36" w:rsidP="00CE6300">
      <w:pPr>
        <w:pStyle w:val="Titre3"/>
      </w:pPr>
      <w:r w:rsidRPr="00FD3D36">
        <w:t>Fonctionnalités approuvées :</w:t>
      </w:r>
    </w:p>
    <w:p w14:paraId="3D18A76A" w14:textId="77777777" w:rsidR="00682D94" w:rsidRPr="00D7076F" w:rsidRDefault="00682D94" w:rsidP="00977D44">
      <w:pPr>
        <w:pStyle w:val="Paragraphedeliste"/>
        <w:widowControl/>
        <w:numPr>
          <w:ilvl w:val="0"/>
          <w:numId w:val="10"/>
        </w:numPr>
        <w:adjustRightInd w:val="0"/>
        <w:ind w:left="426" w:right="14"/>
        <w:jc w:val="both"/>
        <w:rPr>
          <w:rFonts w:asciiTheme="minorHAnsi" w:eastAsiaTheme="minorHAnsi" w:hAnsiTheme="minorHAnsi" w:cstheme="minorHAnsi"/>
          <w:color w:val="000000"/>
          <w:sz w:val="20"/>
          <w:szCs w:val="20"/>
        </w:rPr>
      </w:pPr>
      <w:r w:rsidRPr="00D7076F">
        <w:rPr>
          <w:rFonts w:asciiTheme="minorHAnsi" w:eastAsiaTheme="minorHAnsi" w:hAnsiTheme="minorHAnsi" w:cstheme="minorHAnsi"/>
          <w:color w:val="000000"/>
          <w:sz w:val="20"/>
          <w:szCs w:val="20"/>
        </w:rPr>
        <w:t>Informations de plan de vol (route, date, appareil)</w:t>
      </w:r>
    </w:p>
    <w:p w14:paraId="75DB4F97" w14:textId="77777777" w:rsidR="00682D94" w:rsidRPr="00D7076F" w:rsidRDefault="00682D94" w:rsidP="00977D44">
      <w:pPr>
        <w:pStyle w:val="Paragraphedeliste"/>
        <w:widowControl/>
        <w:numPr>
          <w:ilvl w:val="0"/>
          <w:numId w:val="10"/>
        </w:numPr>
        <w:adjustRightInd w:val="0"/>
        <w:ind w:left="426" w:right="14"/>
        <w:jc w:val="both"/>
        <w:rPr>
          <w:rFonts w:asciiTheme="minorHAnsi" w:eastAsiaTheme="minorHAnsi" w:hAnsiTheme="minorHAnsi" w:cstheme="minorHAnsi"/>
          <w:color w:val="000000"/>
          <w:sz w:val="20"/>
          <w:szCs w:val="20"/>
        </w:rPr>
      </w:pPr>
      <w:r w:rsidRPr="00D7076F">
        <w:rPr>
          <w:rFonts w:asciiTheme="minorHAnsi" w:eastAsiaTheme="minorHAnsi" w:hAnsiTheme="minorHAnsi" w:cstheme="minorHAnsi"/>
          <w:color w:val="000000"/>
          <w:sz w:val="20"/>
          <w:szCs w:val="20"/>
        </w:rPr>
        <w:t>Informations et documents compagnie (port pages, manuels…)</w:t>
      </w:r>
    </w:p>
    <w:p w14:paraId="6EBCC234" w14:textId="37B1D90E" w:rsidR="00FD3D36" w:rsidRPr="00FD3D36" w:rsidRDefault="00682D94" w:rsidP="009E5DC1">
      <w:pPr>
        <w:ind w:left="426" w:right="14"/>
        <w:jc w:val="both"/>
        <w:rPr>
          <w:rFonts w:asciiTheme="minorHAnsi" w:eastAsiaTheme="minorHAnsi" w:hAnsiTheme="minorHAnsi" w:cstheme="minorHAnsi"/>
          <w:color w:val="000000"/>
          <w:sz w:val="20"/>
          <w:szCs w:val="20"/>
        </w:rPr>
      </w:pPr>
      <w:r w:rsidRPr="00D7076F">
        <w:rPr>
          <w:rFonts w:asciiTheme="minorHAnsi" w:eastAsiaTheme="minorHAnsi" w:hAnsiTheme="minorHAnsi" w:cstheme="minorHAnsi"/>
          <w:color w:val="000000"/>
          <w:sz w:val="20"/>
          <w:szCs w:val="20"/>
        </w:rPr>
        <w:t xml:space="preserve">Couches d’information (zones de restriction de survols, aéroport de déroutement </w:t>
      </w:r>
      <w:r w:rsidRPr="00D7076F">
        <w:rPr>
          <w:rFonts w:asciiTheme="minorHAnsi" w:eastAsiaTheme="minorHAnsi" w:hAnsiTheme="minorHAnsi" w:cstheme="minorHAnsi"/>
          <w:color w:val="000000"/>
          <w:sz w:val="20"/>
          <w:szCs w:val="20"/>
        </w:rPr>
        <w:lastRenderedPageBreak/>
        <w:t>médicaux, LVO…)</w:t>
      </w:r>
    </w:p>
    <w:p w14:paraId="3D6BC213" w14:textId="03F2185D" w:rsidR="00682D94" w:rsidRPr="009E5DC1" w:rsidRDefault="00682D94" w:rsidP="00FD3D36">
      <w:pPr>
        <w:widowControl/>
        <w:adjustRightInd w:val="0"/>
        <w:ind w:left="66" w:right="14"/>
        <w:jc w:val="both"/>
        <w:rPr>
          <w:rFonts w:asciiTheme="minorHAnsi" w:eastAsiaTheme="minorHAnsi" w:hAnsiTheme="minorHAnsi" w:cstheme="minorHAnsi"/>
          <w:i/>
          <w:iCs/>
          <w:color w:val="FF0000"/>
          <w:sz w:val="20"/>
          <w:szCs w:val="20"/>
        </w:rPr>
      </w:pPr>
      <w:r w:rsidRPr="009E5DC1">
        <w:rPr>
          <w:rFonts w:asciiTheme="minorHAnsi" w:eastAsiaTheme="minorHAnsi" w:hAnsiTheme="minorHAnsi" w:cstheme="minorHAnsi"/>
          <w:b/>
          <w:bCs/>
          <w:i/>
          <w:iCs/>
          <w:color w:val="FF0000"/>
          <w:sz w:val="20"/>
          <w:szCs w:val="20"/>
        </w:rPr>
        <w:t>NB </w:t>
      </w:r>
      <w:r w:rsidRPr="009E5DC1">
        <w:rPr>
          <w:rFonts w:asciiTheme="minorHAnsi" w:eastAsiaTheme="minorHAnsi" w:hAnsiTheme="minorHAnsi" w:cstheme="minorHAnsi"/>
          <w:i/>
          <w:iCs/>
          <w:color w:val="FF0000"/>
          <w:sz w:val="20"/>
          <w:szCs w:val="20"/>
        </w:rPr>
        <w:t>: Tout autre ajout de fonctionnalités (AMM, consignes dépressurisation,…) devra faire l’objet d’une notification ou demande d’approbation auprès de la DSAC.</w:t>
      </w:r>
    </w:p>
    <w:p w14:paraId="19F89411" w14:textId="77777777" w:rsidR="00682D94" w:rsidRDefault="00682D94" w:rsidP="00FD3D36">
      <w:pPr>
        <w:ind w:left="66"/>
      </w:pPr>
    </w:p>
    <w:p w14:paraId="73E4E506" w14:textId="566BF8E7" w:rsidR="00BB7E3A" w:rsidRPr="00D7076F" w:rsidRDefault="009E5DC1" w:rsidP="00BB7E3A">
      <w:pPr>
        <w:widowControl/>
        <w:adjustRightInd w:val="0"/>
        <w:ind w:left="66" w:right="14"/>
        <w:jc w:val="both"/>
        <w:rPr>
          <w:rFonts w:asciiTheme="minorHAnsi" w:eastAsiaTheme="minorHAnsi" w:hAnsiTheme="minorHAnsi" w:cstheme="minorHAnsi"/>
          <w:color w:val="000000"/>
          <w:sz w:val="20"/>
          <w:szCs w:val="20"/>
        </w:rPr>
      </w:pPr>
      <w:r>
        <w:rPr>
          <w:rFonts w:asciiTheme="minorHAnsi" w:eastAsiaTheme="minorHAnsi" w:hAnsiTheme="minorHAnsi" w:cstheme="minorHAnsi"/>
          <w:b/>
          <w:bCs/>
          <w:color w:val="000000"/>
          <w:sz w:val="20"/>
          <w:szCs w:val="20"/>
          <w:u w:val="single"/>
        </w:rPr>
        <w:t>Synchronisation</w:t>
      </w:r>
      <w:r w:rsidRPr="009E5DC1">
        <w:rPr>
          <w:rFonts w:asciiTheme="minorHAnsi" w:eastAsiaTheme="minorHAnsi" w:hAnsiTheme="minorHAnsi" w:cstheme="minorHAnsi"/>
          <w:b/>
          <w:bCs/>
          <w:color w:val="000000"/>
          <w:sz w:val="20"/>
          <w:szCs w:val="20"/>
          <w:u w:val="single"/>
        </w:rPr>
        <w:t> :</w:t>
      </w:r>
      <w:r>
        <w:rPr>
          <w:rFonts w:asciiTheme="minorHAnsi" w:eastAsiaTheme="minorHAnsi" w:hAnsiTheme="minorHAnsi" w:cstheme="minorHAnsi"/>
          <w:b/>
          <w:bCs/>
          <w:color w:val="000000"/>
          <w:sz w:val="20"/>
          <w:szCs w:val="20"/>
          <w:u w:val="single"/>
        </w:rPr>
        <w:t xml:space="preserve"> </w:t>
      </w:r>
      <w:r w:rsidR="00BB7E3A" w:rsidRPr="00D7076F">
        <w:rPr>
          <w:rFonts w:asciiTheme="minorHAnsi" w:hAnsiTheme="minorHAnsi" w:cstheme="minorHAnsi"/>
          <w:sz w:val="20"/>
          <w:szCs w:val="20"/>
        </w:rPr>
        <w:t>Les mises à jour sont effectuées automatiquement par LIDO sur le serveur, tous les jeudis</w:t>
      </w:r>
      <w:r w:rsidR="00BB7E3A" w:rsidRPr="00D7076F">
        <w:rPr>
          <w:rFonts w:asciiTheme="minorHAnsi" w:eastAsiaTheme="minorHAnsi" w:hAnsiTheme="minorHAnsi" w:cstheme="minorHAnsi"/>
          <w:color w:val="000000"/>
          <w:sz w:val="20"/>
          <w:szCs w:val="20"/>
        </w:rPr>
        <w:t>.</w:t>
      </w:r>
    </w:p>
    <w:p w14:paraId="57FF3395" w14:textId="7582C6C0" w:rsidR="00682D94" w:rsidRPr="009E5DC1" w:rsidRDefault="00682D94" w:rsidP="009E5DC1">
      <w:pPr>
        <w:widowControl/>
        <w:adjustRightInd w:val="0"/>
        <w:ind w:left="66" w:right="14"/>
        <w:jc w:val="both"/>
        <w:rPr>
          <w:rFonts w:asciiTheme="minorHAnsi" w:eastAsiaTheme="minorHAnsi" w:hAnsiTheme="minorHAnsi" w:cstheme="minorHAnsi"/>
          <w:b/>
          <w:bCs/>
          <w:color w:val="000000"/>
          <w:sz w:val="20"/>
          <w:szCs w:val="20"/>
          <w:u w:val="single"/>
        </w:rPr>
      </w:pPr>
      <w:r w:rsidRPr="00D7076F">
        <w:rPr>
          <w:rFonts w:asciiTheme="minorHAnsi" w:eastAsiaTheme="minorHAnsi" w:hAnsiTheme="minorHAnsi" w:cstheme="minorHAnsi"/>
          <w:color w:val="000000"/>
          <w:sz w:val="20"/>
          <w:szCs w:val="20"/>
        </w:rPr>
        <w:t xml:space="preserve">Sur la page principale de l’application, la liste des données à mettre à jour </w:t>
      </w:r>
      <w:r w:rsidR="009E5DC1" w:rsidRPr="00D7076F">
        <w:rPr>
          <w:rFonts w:asciiTheme="minorHAnsi" w:eastAsiaTheme="minorHAnsi" w:hAnsiTheme="minorHAnsi" w:cstheme="minorHAnsi"/>
          <w:color w:val="000000"/>
          <w:sz w:val="20"/>
          <w:szCs w:val="20"/>
        </w:rPr>
        <w:t>apparaissent en</w:t>
      </w:r>
      <w:r w:rsidRPr="00D7076F">
        <w:rPr>
          <w:rFonts w:asciiTheme="minorHAnsi" w:eastAsiaTheme="minorHAnsi" w:hAnsiTheme="minorHAnsi" w:cstheme="minorHAnsi"/>
          <w:color w:val="000000"/>
          <w:sz w:val="20"/>
          <w:szCs w:val="20"/>
        </w:rPr>
        <w:t xml:space="preserve"> « Pending ».</w:t>
      </w:r>
    </w:p>
    <w:p w14:paraId="047C2028" w14:textId="350F9888" w:rsidR="00682D94" w:rsidRDefault="004C3B45" w:rsidP="002821F9">
      <w:pPr>
        <w:widowControl/>
        <w:adjustRightInd w:val="0"/>
        <w:ind w:left="66" w:right="14"/>
        <w:jc w:val="both"/>
        <w:rPr>
          <w:rFonts w:asciiTheme="minorHAnsi" w:eastAsiaTheme="minorHAnsi" w:hAnsiTheme="minorHAnsi" w:cstheme="minorHAnsi"/>
          <w:color w:val="000000"/>
          <w:sz w:val="20"/>
          <w:szCs w:val="20"/>
        </w:rPr>
      </w:pPr>
      <w:r w:rsidRPr="00D7076F">
        <w:rPr>
          <w:rFonts w:asciiTheme="minorHAnsi" w:eastAsiaTheme="minorHAnsi" w:hAnsiTheme="minorHAnsi" w:cstheme="minorHAnsi"/>
          <w:noProof/>
        </w:rPr>
        <w:drawing>
          <wp:anchor distT="0" distB="0" distL="114300" distR="114300" simplePos="0" relativeHeight="251666432" behindDoc="0" locked="0" layoutInCell="1" allowOverlap="1" wp14:anchorId="329E6198" wp14:editId="241F7BFF">
            <wp:simplePos x="0" y="0"/>
            <wp:positionH relativeFrom="column">
              <wp:posOffset>448733</wp:posOffset>
            </wp:positionH>
            <wp:positionV relativeFrom="paragraph">
              <wp:posOffset>376555</wp:posOffset>
            </wp:positionV>
            <wp:extent cx="3905250" cy="1729042"/>
            <wp:effectExtent l="0" t="0" r="0" b="5080"/>
            <wp:wrapTopAndBottom/>
            <wp:docPr id="13946023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5250" cy="1729042"/>
                    </a:xfrm>
                    <a:prstGeom prst="rect">
                      <a:avLst/>
                    </a:prstGeom>
                    <a:noFill/>
                    <a:ln>
                      <a:noFill/>
                    </a:ln>
                  </pic:spPr>
                </pic:pic>
              </a:graphicData>
            </a:graphic>
          </wp:anchor>
        </w:drawing>
      </w:r>
      <w:r w:rsidR="00682D94" w:rsidRPr="00D7076F">
        <w:rPr>
          <w:rFonts w:asciiTheme="minorHAnsi" w:eastAsiaTheme="minorHAnsi" w:hAnsiTheme="minorHAnsi" w:cstheme="minorHAnsi"/>
          <w:color w:val="000000"/>
          <w:sz w:val="20"/>
          <w:szCs w:val="20"/>
        </w:rPr>
        <w:t>Par défaut, tous les packages sont sélectionnés.</w:t>
      </w:r>
      <w:r w:rsidR="00BB7E3A">
        <w:rPr>
          <w:rFonts w:asciiTheme="minorHAnsi" w:eastAsiaTheme="minorHAnsi" w:hAnsiTheme="minorHAnsi" w:cstheme="minorHAnsi"/>
          <w:color w:val="000000"/>
          <w:sz w:val="20"/>
          <w:szCs w:val="20"/>
        </w:rPr>
        <w:t xml:space="preserve"> </w:t>
      </w:r>
      <w:r w:rsidR="00682D94" w:rsidRPr="00D7076F">
        <w:rPr>
          <w:rFonts w:asciiTheme="minorHAnsi" w:eastAsiaTheme="minorHAnsi" w:hAnsiTheme="minorHAnsi" w:cstheme="minorHAnsi"/>
          <w:color w:val="000000"/>
          <w:sz w:val="20"/>
          <w:szCs w:val="20"/>
        </w:rPr>
        <w:t>Cliquer sur « Download » pour lancer le chargement.</w:t>
      </w:r>
      <w:r w:rsidR="00BB7E3A">
        <w:rPr>
          <w:rFonts w:asciiTheme="minorHAnsi" w:eastAsiaTheme="minorHAnsi" w:hAnsiTheme="minorHAnsi" w:cstheme="minorHAnsi"/>
          <w:color w:val="000000"/>
          <w:sz w:val="20"/>
          <w:szCs w:val="20"/>
        </w:rPr>
        <w:t xml:space="preserve"> </w:t>
      </w:r>
      <w:r w:rsidR="00682D94" w:rsidRPr="00D7076F">
        <w:rPr>
          <w:rFonts w:asciiTheme="minorHAnsi" w:eastAsiaTheme="minorHAnsi" w:hAnsiTheme="minorHAnsi" w:cstheme="minorHAnsi"/>
          <w:color w:val="000000"/>
          <w:sz w:val="20"/>
          <w:szCs w:val="20"/>
        </w:rPr>
        <w:t>Si besoin, cliquer sur « Refresh » avant.</w:t>
      </w:r>
    </w:p>
    <w:p w14:paraId="7678D482" w14:textId="77777777" w:rsidR="00E2772B" w:rsidRPr="00D7076F" w:rsidRDefault="00E2772B" w:rsidP="009E5DC1">
      <w:pPr>
        <w:widowControl/>
        <w:adjustRightInd w:val="0"/>
        <w:ind w:right="14"/>
        <w:jc w:val="both"/>
        <w:rPr>
          <w:rFonts w:asciiTheme="minorHAnsi" w:eastAsiaTheme="minorHAnsi" w:hAnsiTheme="minorHAnsi" w:cstheme="minorHAnsi"/>
          <w:color w:val="000000"/>
          <w:sz w:val="20"/>
          <w:szCs w:val="20"/>
        </w:rPr>
      </w:pPr>
    </w:p>
    <w:p w14:paraId="514B96A9" w14:textId="7904F659" w:rsidR="00682D94" w:rsidRPr="00E2772B" w:rsidRDefault="00682D94" w:rsidP="00E2772B">
      <w:pPr>
        <w:widowControl/>
        <w:adjustRightInd w:val="0"/>
        <w:ind w:right="14"/>
        <w:jc w:val="both"/>
        <w:rPr>
          <w:rFonts w:asciiTheme="minorHAnsi" w:eastAsiaTheme="minorHAnsi" w:hAnsiTheme="minorHAnsi" w:cstheme="minorHAnsi"/>
          <w:color w:val="000000"/>
          <w:sz w:val="20"/>
          <w:szCs w:val="20"/>
        </w:rPr>
      </w:pPr>
      <w:r w:rsidRPr="009E5DC1">
        <w:rPr>
          <w:rFonts w:asciiTheme="minorHAnsi" w:hAnsiTheme="minorHAnsi" w:cstheme="minorHAnsi"/>
          <w:b/>
          <w:bCs/>
          <w:sz w:val="20"/>
          <w:szCs w:val="20"/>
          <w:u w:val="single"/>
        </w:rPr>
        <w:t>Mise à jour :</w:t>
      </w:r>
      <w:r w:rsidR="00E2772B">
        <w:rPr>
          <w:rFonts w:asciiTheme="minorHAnsi" w:hAnsiTheme="minorHAnsi" w:cstheme="minorHAnsi"/>
          <w:u w:val="single"/>
        </w:rPr>
        <w:t xml:space="preserve"> </w:t>
      </w:r>
      <w:r w:rsidRPr="00E2772B">
        <w:rPr>
          <w:rFonts w:asciiTheme="minorHAnsi" w:eastAsiaTheme="minorHAnsi" w:hAnsiTheme="minorHAnsi" w:cstheme="minorHAnsi"/>
          <w:color w:val="000000"/>
          <w:sz w:val="20"/>
          <w:szCs w:val="20"/>
        </w:rPr>
        <w:t>En cas de nouvelle version de l’application, le B</w:t>
      </w:r>
      <w:r w:rsidR="009E5DC1" w:rsidRPr="00E2772B">
        <w:rPr>
          <w:rFonts w:asciiTheme="minorHAnsi" w:eastAsiaTheme="minorHAnsi" w:hAnsiTheme="minorHAnsi" w:cstheme="minorHAnsi"/>
          <w:color w:val="000000"/>
          <w:sz w:val="20"/>
          <w:szCs w:val="20"/>
        </w:rPr>
        <w:t>EOPS vérifie</w:t>
      </w:r>
      <w:r w:rsidRPr="00E2772B">
        <w:rPr>
          <w:rFonts w:asciiTheme="minorHAnsi" w:eastAsiaTheme="minorHAnsi" w:hAnsiTheme="minorHAnsi" w:cstheme="minorHAnsi"/>
          <w:color w:val="000000"/>
          <w:sz w:val="20"/>
          <w:szCs w:val="20"/>
        </w:rPr>
        <w:t xml:space="preserve"> sur un iPad test avant de la mettre à disposition par l’IT sur le catalogue Corsair.</w:t>
      </w:r>
    </w:p>
    <w:p w14:paraId="5BDFC53B" w14:textId="77777777" w:rsidR="00682D94" w:rsidRDefault="00682D94" w:rsidP="00E2772B">
      <w:pPr>
        <w:widowControl/>
        <w:adjustRightInd w:val="0"/>
        <w:ind w:right="14"/>
        <w:jc w:val="both"/>
        <w:rPr>
          <w:rFonts w:asciiTheme="minorHAnsi" w:eastAsiaTheme="minorHAnsi" w:hAnsiTheme="minorHAnsi" w:cstheme="minorHAnsi"/>
          <w:color w:val="000000"/>
          <w:sz w:val="20"/>
          <w:szCs w:val="20"/>
        </w:rPr>
      </w:pPr>
      <w:r w:rsidRPr="00D7076F">
        <w:rPr>
          <w:rFonts w:asciiTheme="minorHAnsi" w:eastAsiaTheme="minorHAnsi" w:hAnsiTheme="minorHAnsi" w:cstheme="minorHAnsi"/>
          <w:color w:val="000000"/>
          <w:sz w:val="20"/>
          <w:szCs w:val="20"/>
        </w:rPr>
        <w:t>Une communication sera effectuée auprès des PNT sur le contenu de cette mise à jour.</w:t>
      </w:r>
    </w:p>
    <w:p w14:paraId="28FFCE88" w14:textId="482658A3" w:rsidR="00952A88" w:rsidRPr="00E2772B" w:rsidRDefault="00952A88" w:rsidP="00CE6300">
      <w:pPr>
        <w:pStyle w:val="Titre3"/>
      </w:pPr>
      <w:r w:rsidRPr="00E2772B">
        <w:t>Création de contenus spécifiques Corsair (CCI, Layers,…)</w:t>
      </w:r>
    </w:p>
    <w:p w14:paraId="1D9B71D1" w14:textId="53580BDF" w:rsidR="00072FB5" w:rsidRDefault="00952A88" w:rsidP="00E2772B">
      <w:pPr>
        <w:ind w:right="14"/>
        <w:jc w:val="both"/>
        <w:rPr>
          <w:rStyle w:val="Lienhypertexte"/>
          <w:rFonts w:asciiTheme="minorHAnsi" w:eastAsiaTheme="minorHAnsi" w:hAnsiTheme="minorHAnsi" w:cstheme="minorHAnsi"/>
          <w:sz w:val="20"/>
          <w:szCs w:val="20"/>
        </w:rPr>
      </w:pPr>
      <w:r>
        <w:rPr>
          <w:rFonts w:asciiTheme="minorHAnsi" w:eastAsiaTheme="minorHAnsi" w:hAnsiTheme="minorHAnsi" w:cstheme="minorHAnsi"/>
          <w:color w:val="000000"/>
          <w:sz w:val="20"/>
          <w:szCs w:val="20"/>
        </w:rPr>
        <w:t xml:space="preserve">Se référer à la procédure </w:t>
      </w:r>
      <w:r w:rsidR="00E2772B">
        <w:fldChar w:fldCharType="begin"/>
      </w:r>
      <w:ins w:id="130" w:author="REIBEL Adrien" w:date="2025-06-23T09:51:00Z" w16du:dateUtc="2025-06-23T07:51:00Z">
        <w:r w:rsidR="00672F1E">
          <w:instrText>HYPERLINK "\\\\docsrv\\Interdirection\\MANEX\\BE_Ops\\04 - Procédures BE\\Anciennes procédures transférées dans ORLANDO\\BEO001 - Manuel d'administration EFB\\BEO00xx - Création de contenus LIDO - CCI, Docs, Layers.docx"</w:instrText>
        </w:r>
      </w:ins>
      <w:del w:id="131" w:author="REIBEL Adrien" w:date="2025-06-23T09:51:00Z" w16du:dateUtc="2025-06-23T07:51:00Z">
        <w:r w:rsidR="00E2772B" w:rsidDel="00672F1E">
          <w:delInstrText>HYPERLINK "BEO00xx%20-%20Création%20de%20contenus%20LIDO%20-%20CCI,%20Docs,%20Layers.docx"</w:delInstrText>
        </w:r>
      </w:del>
      <w:ins w:id="132" w:author="REIBEL Adrien" w:date="2025-06-23T09:51:00Z" w16du:dateUtc="2025-06-23T07:51:00Z"/>
      <w:r w:rsidR="00E2772B">
        <w:fldChar w:fldCharType="separate"/>
      </w:r>
      <w:r w:rsidR="00E2772B">
        <w:rPr>
          <w:rStyle w:val="Lienhypertexte"/>
          <w:rFonts w:asciiTheme="minorHAnsi" w:eastAsiaTheme="minorHAnsi" w:hAnsiTheme="minorHAnsi" w:cstheme="minorHAnsi"/>
          <w:sz w:val="20"/>
          <w:szCs w:val="20"/>
        </w:rPr>
        <w:t>BEO00</w:t>
      </w:r>
      <w:r w:rsidR="00CF11A8">
        <w:rPr>
          <w:rStyle w:val="Lienhypertexte"/>
          <w:rFonts w:asciiTheme="minorHAnsi" w:eastAsiaTheme="minorHAnsi" w:hAnsiTheme="minorHAnsi" w:cstheme="minorHAnsi"/>
          <w:sz w:val="20"/>
          <w:szCs w:val="20"/>
        </w:rPr>
        <w:t>9</w:t>
      </w:r>
      <w:r w:rsidR="00E2772B">
        <w:rPr>
          <w:rStyle w:val="Lienhypertexte"/>
          <w:rFonts w:asciiTheme="minorHAnsi" w:eastAsiaTheme="minorHAnsi" w:hAnsiTheme="minorHAnsi" w:cstheme="minorHAnsi"/>
          <w:sz w:val="20"/>
          <w:szCs w:val="20"/>
        </w:rPr>
        <w:t xml:space="preserve"> - Création de contenus LIDO - CCI, Docs, Layers</w:t>
      </w:r>
      <w:r w:rsidR="00E2772B">
        <w:fldChar w:fldCharType="end"/>
      </w:r>
    </w:p>
    <w:p w14:paraId="485974E8" w14:textId="77777777" w:rsidR="00BB7E3A" w:rsidRPr="006F6016" w:rsidRDefault="00BB7E3A" w:rsidP="00E2772B">
      <w:pPr>
        <w:ind w:right="14"/>
        <w:jc w:val="both"/>
        <w:rPr>
          <w:rStyle w:val="Lienhypertexte"/>
          <w:rFonts w:asciiTheme="minorHAnsi" w:eastAsiaTheme="minorHAnsi" w:hAnsiTheme="minorHAnsi" w:cstheme="minorHAnsi"/>
          <w:color w:val="auto"/>
          <w:sz w:val="20"/>
          <w:szCs w:val="20"/>
          <w:u w:val="none"/>
        </w:rPr>
      </w:pPr>
    </w:p>
    <w:p w14:paraId="45889F4C" w14:textId="2E870756" w:rsidR="006F6016" w:rsidRPr="006F6016" w:rsidRDefault="006F6016" w:rsidP="006F6016">
      <w:pPr>
        <w:pStyle w:val="Titre2"/>
        <w:rPr>
          <w:rStyle w:val="Lienhypertexte"/>
          <w:color w:val="auto"/>
          <w:u w:val="none"/>
        </w:rPr>
      </w:pPr>
      <w:bookmarkStart w:id="133" w:name="_Mission_+"/>
      <w:bookmarkStart w:id="134" w:name="_Toc168580261"/>
      <w:bookmarkEnd w:id="133"/>
      <w:r w:rsidRPr="006F6016">
        <w:rPr>
          <w:rStyle w:val="Lienhypertexte"/>
          <w:color w:val="auto"/>
          <w:u w:val="none"/>
        </w:rPr>
        <w:t>Mission +</w:t>
      </w:r>
      <w:bookmarkEnd w:id="134"/>
    </w:p>
    <w:p w14:paraId="57985A68" w14:textId="1D583413" w:rsidR="006F6016" w:rsidRDefault="00D11B20" w:rsidP="00B67883">
      <w:pPr>
        <w:jc w:val="both"/>
        <w:rPr>
          <w:rStyle w:val="Lienhypertexte"/>
          <w:rFonts w:asciiTheme="minorHAnsi" w:eastAsiaTheme="minorHAnsi" w:hAnsiTheme="minorHAnsi" w:cstheme="minorHAnsi"/>
          <w:color w:val="auto"/>
          <w:sz w:val="20"/>
          <w:szCs w:val="20"/>
          <w:u w:val="none"/>
        </w:rPr>
      </w:pPr>
      <w:r>
        <w:rPr>
          <w:rStyle w:val="Lienhypertexte"/>
          <w:rFonts w:asciiTheme="minorHAnsi" w:eastAsiaTheme="minorHAnsi" w:hAnsiTheme="minorHAnsi" w:cstheme="minorHAnsi"/>
          <w:color w:val="auto"/>
          <w:sz w:val="20"/>
          <w:szCs w:val="20"/>
          <w:u w:val="none"/>
        </w:rPr>
        <w:t xml:space="preserve">Mission+ est l’application </w:t>
      </w:r>
      <w:r w:rsidR="004C3B45">
        <w:rPr>
          <w:rStyle w:val="Lienhypertexte"/>
          <w:rFonts w:asciiTheme="minorHAnsi" w:eastAsiaTheme="minorHAnsi" w:hAnsiTheme="minorHAnsi" w:cstheme="minorHAnsi"/>
          <w:color w:val="auto"/>
          <w:sz w:val="20"/>
          <w:szCs w:val="20"/>
          <w:u w:val="none"/>
        </w:rPr>
        <w:t xml:space="preserve">développée par NavBlue contenant l’intégralité du dossier de vol </w:t>
      </w:r>
      <w:r>
        <w:rPr>
          <w:rStyle w:val="Lienhypertexte"/>
          <w:rFonts w:asciiTheme="minorHAnsi" w:eastAsiaTheme="minorHAnsi" w:hAnsiTheme="minorHAnsi" w:cstheme="minorHAnsi"/>
          <w:color w:val="auto"/>
          <w:sz w:val="20"/>
          <w:szCs w:val="20"/>
          <w:u w:val="none"/>
        </w:rPr>
        <w:t>des PNT, et ayant pour but de remplacer l’OFP papier</w:t>
      </w:r>
      <w:r w:rsidR="004C3B45">
        <w:rPr>
          <w:rStyle w:val="Lienhypertexte"/>
          <w:rFonts w:asciiTheme="minorHAnsi" w:eastAsiaTheme="minorHAnsi" w:hAnsiTheme="minorHAnsi" w:cstheme="minorHAnsi"/>
          <w:color w:val="auto"/>
          <w:sz w:val="20"/>
          <w:szCs w:val="20"/>
          <w:u w:val="none"/>
        </w:rPr>
        <w:t>.</w:t>
      </w:r>
    </w:p>
    <w:p w14:paraId="25F14039" w14:textId="3CF2A7FB" w:rsidR="00AA3767" w:rsidRPr="009F0721" w:rsidRDefault="009F0721" w:rsidP="00B67883">
      <w:pPr>
        <w:jc w:val="both"/>
        <w:rPr>
          <w:rStyle w:val="Lienhypertexte"/>
          <w:rFonts w:asciiTheme="minorHAnsi" w:eastAsiaTheme="minorHAnsi" w:hAnsiTheme="minorHAnsi" w:cstheme="minorHAnsi"/>
          <w:color w:val="auto"/>
          <w:sz w:val="20"/>
          <w:szCs w:val="20"/>
          <w:u w:val="none"/>
        </w:rPr>
      </w:pPr>
      <w:r>
        <w:rPr>
          <w:rStyle w:val="Lienhypertexte"/>
          <w:rFonts w:asciiTheme="minorHAnsi" w:eastAsiaTheme="minorHAnsi" w:hAnsiTheme="minorHAnsi" w:cstheme="minorHAnsi"/>
          <w:color w:val="auto"/>
          <w:sz w:val="20"/>
          <w:szCs w:val="20"/>
          <w:u w:val="none"/>
        </w:rPr>
        <w:t xml:space="preserve">Lors de l’envoi d’un package depuis NFP, un fichier </w:t>
      </w:r>
      <w:r w:rsidRPr="009F0721">
        <w:rPr>
          <w:rStyle w:val="Lienhypertexte"/>
          <w:rFonts w:asciiTheme="minorHAnsi" w:eastAsiaTheme="minorHAnsi" w:hAnsiTheme="minorHAnsi" w:cstheme="minorHAnsi"/>
          <w:i/>
          <w:iCs/>
          <w:color w:val="auto"/>
          <w:sz w:val="20"/>
          <w:szCs w:val="20"/>
          <w:u w:val="none"/>
        </w:rPr>
        <w:t>eff</w:t>
      </w:r>
      <w:r>
        <w:rPr>
          <w:rStyle w:val="Lienhypertexte"/>
          <w:rFonts w:asciiTheme="minorHAnsi" w:eastAsiaTheme="minorHAnsi" w:hAnsiTheme="minorHAnsi" w:cstheme="minorHAnsi"/>
          <w:color w:val="auto"/>
          <w:sz w:val="20"/>
          <w:szCs w:val="20"/>
          <w:u w:val="none"/>
        </w:rPr>
        <w:t xml:space="preserve"> est </w:t>
      </w:r>
      <w:r w:rsidR="00051B9E">
        <w:rPr>
          <w:rStyle w:val="Lienhypertexte"/>
          <w:rFonts w:asciiTheme="minorHAnsi" w:eastAsiaTheme="minorHAnsi" w:hAnsiTheme="minorHAnsi" w:cstheme="minorHAnsi"/>
          <w:color w:val="auto"/>
          <w:sz w:val="20"/>
          <w:szCs w:val="20"/>
          <w:u w:val="none"/>
        </w:rPr>
        <w:t xml:space="preserve">automatiquement transmis aux serveurs de NavBlue. </w:t>
      </w:r>
      <w:r w:rsidR="0033228B">
        <w:rPr>
          <w:rStyle w:val="Lienhypertexte"/>
          <w:rFonts w:asciiTheme="minorHAnsi" w:eastAsiaTheme="minorHAnsi" w:hAnsiTheme="minorHAnsi" w:cstheme="minorHAnsi"/>
          <w:color w:val="auto"/>
          <w:sz w:val="20"/>
          <w:szCs w:val="20"/>
          <w:u w:val="none"/>
        </w:rPr>
        <w:t>Ce fichier est récupéré par l’application Mission+, présente sur les EFB avions et sur l’iPad des PNT.</w:t>
      </w:r>
    </w:p>
    <w:p w14:paraId="3CFFCD5E" w14:textId="2E3C7D5A" w:rsidR="00AA3767" w:rsidRDefault="00AA3767" w:rsidP="00B67883">
      <w:pPr>
        <w:jc w:val="both"/>
        <w:rPr>
          <w:rStyle w:val="Lienhypertexte"/>
          <w:rFonts w:asciiTheme="minorHAnsi" w:eastAsiaTheme="minorHAnsi" w:hAnsiTheme="minorHAnsi" w:cstheme="minorHAnsi"/>
          <w:color w:val="auto"/>
          <w:sz w:val="20"/>
          <w:szCs w:val="20"/>
          <w:u w:val="none"/>
        </w:rPr>
      </w:pPr>
      <w:r>
        <w:rPr>
          <w:rStyle w:val="Lienhypertexte"/>
          <w:rFonts w:asciiTheme="minorHAnsi" w:eastAsiaTheme="minorHAnsi" w:hAnsiTheme="minorHAnsi" w:cstheme="minorHAnsi"/>
          <w:color w:val="auto"/>
          <w:sz w:val="20"/>
          <w:szCs w:val="20"/>
          <w:u w:val="none"/>
        </w:rPr>
        <w:t>L’aplication est divisée en plusieurs thèmes :</w:t>
      </w:r>
    </w:p>
    <w:p w14:paraId="14F8BF8C" w14:textId="620F5F32" w:rsidR="00AD10DB" w:rsidRPr="00AD10DB" w:rsidRDefault="00AD10DB" w:rsidP="00AD10DB">
      <w:pPr>
        <w:pStyle w:val="Paragraphedeliste"/>
        <w:numPr>
          <w:ilvl w:val="0"/>
          <w:numId w:val="10"/>
        </w:numPr>
        <w:jc w:val="both"/>
        <w:rPr>
          <w:rStyle w:val="Lienhypertexte"/>
          <w:rFonts w:asciiTheme="minorHAnsi" w:eastAsiaTheme="minorHAnsi" w:hAnsiTheme="minorHAnsi" w:cstheme="minorHAnsi"/>
          <w:color w:val="auto"/>
          <w:sz w:val="20"/>
          <w:szCs w:val="20"/>
          <w:u w:val="none"/>
        </w:rPr>
      </w:pPr>
      <w:r>
        <w:rPr>
          <w:rStyle w:val="Lienhypertexte"/>
          <w:rFonts w:asciiTheme="minorHAnsi" w:eastAsiaTheme="minorHAnsi" w:hAnsiTheme="minorHAnsi" w:cstheme="minorHAnsi"/>
          <w:color w:val="auto"/>
          <w:sz w:val="20"/>
          <w:szCs w:val="20"/>
          <w:u w:val="none"/>
        </w:rPr>
        <w:t>Dashboard : permet d’avoir une vue d’ensemble du vol (Terrains, heures, avions, accès aux NOTAM et météo, …)</w:t>
      </w:r>
    </w:p>
    <w:p w14:paraId="0283F929" w14:textId="1B5E3B62" w:rsidR="00AA3767" w:rsidRDefault="00AA3767" w:rsidP="00AA3767">
      <w:pPr>
        <w:pStyle w:val="Paragraphedeliste"/>
        <w:numPr>
          <w:ilvl w:val="0"/>
          <w:numId w:val="10"/>
        </w:numPr>
        <w:jc w:val="both"/>
        <w:rPr>
          <w:rStyle w:val="Lienhypertexte"/>
          <w:rFonts w:asciiTheme="minorHAnsi" w:eastAsiaTheme="minorHAnsi" w:hAnsiTheme="minorHAnsi" w:cstheme="minorHAnsi"/>
          <w:color w:val="auto"/>
          <w:sz w:val="20"/>
          <w:szCs w:val="20"/>
          <w:u w:val="none"/>
        </w:rPr>
      </w:pPr>
      <w:r>
        <w:rPr>
          <w:rStyle w:val="Lienhypertexte"/>
          <w:rFonts w:asciiTheme="minorHAnsi" w:eastAsiaTheme="minorHAnsi" w:hAnsiTheme="minorHAnsi" w:cstheme="minorHAnsi"/>
          <w:color w:val="auto"/>
          <w:sz w:val="20"/>
          <w:szCs w:val="20"/>
          <w:u w:val="none"/>
        </w:rPr>
        <w:lastRenderedPageBreak/>
        <w:t xml:space="preserve">Briefing : </w:t>
      </w:r>
      <w:r w:rsidR="00AD10DB" w:rsidRPr="006F1936">
        <w:rPr>
          <w:rStyle w:val="Lienhypertexte"/>
          <w:rFonts w:asciiTheme="minorHAnsi" w:eastAsiaTheme="minorHAnsi" w:hAnsiTheme="minorHAnsi" w:cstheme="minorHAnsi"/>
          <w:b/>
          <w:bCs/>
          <w:color w:val="auto"/>
          <w:sz w:val="20"/>
          <w:szCs w:val="20"/>
          <w:u w:val="none"/>
        </w:rPr>
        <w:t>il s’agit de la</w:t>
      </w:r>
      <w:r w:rsidR="00CD474B" w:rsidRPr="006F1936">
        <w:rPr>
          <w:rStyle w:val="Lienhypertexte"/>
          <w:rFonts w:asciiTheme="minorHAnsi" w:eastAsiaTheme="minorHAnsi" w:hAnsiTheme="minorHAnsi" w:cstheme="minorHAnsi"/>
          <w:b/>
          <w:bCs/>
          <w:color w:val="auto"/>
          <w:sz w:val="20"/>
          <w:szCs w:val="20"/>
          <w:u w:val="none"/>
        </w:rPr>
        <w:t xml:space="preserve"> seule partie de l’application approuvée par les autorités</w:t>
      </w:r>
      <w:r w:rsidR="00CD474B">
        <w:rPr>
          <w:rStyle w:val="Lienhypertexte"/>
          <w:rFonts w:asciiTheme="minorHAnsi" w:eastAsiaTheme="minorHAnsi" w:hAnsiTheme="minorHAnsi" w:cstheme="minorHAnsi"/>
          <w:color w:val="auto"/>
          <w:sz w:val="20"/>
          <w:szCs w:val="20"/>
          <w:u w:val="none"/>
        </w:rPr>
        <w:t xml:space="preserve">. Contient notamment </w:t>
      </w:r>
      <w:r w:rsidR="006F1936">
        <w:rPr>
          <w:rStyle w:val="Lienhypertexte"/>
          <w:rFonts w:asciiTheme="minorHAnsi" w:eastAsiaTheme="minorHAnsi" w:hAnsiTheme="minorHAnsi" w:cstheme="minorHAnsi"/>
          <w:color w:val="auto"/>
          <w:sz w:val="20"/>
          <w:szCs w:val="20"/>
          <w:u w:val="none"/>
        </w:rPr>
        <w:t>l’ensemble des informations météo, NOTAM, détail de la route, masse et centrage, carburant. À la fin du briefing, le CDB signe une acceptation de vol.</w:t>
      </w:r>
    </w:p>
    <w:p w14:paraId="1A0366A3" w14:textId="078F329C" w:rsidR="006F1936" w:rsidRDefault="006F1936" w:rsidP="00AA3767">
      <w:pPr>
        <w:pStyle w:val="Paragraphedeliste"/>
        <w:numPr>
          <w:ilvl w:val="0"/>
          <w:numId w:val="10"/>
        </w:numPr>
        <w:jc w:val="both"/>
        <w:rPr>
          <w:rStyle w:val="Lienhypertexte"/>
          <w:rFonts w:asciiTheme="minorHAnsi" w:eastAsiaTheme="minorHAnsi" w:hAnsiTheme="minorHAnsi" w:cstheme="minorHAnsi"/>
          <w:color w:val="auto"/>
          <w:sz w:val="20"/>
          <w:szCs w:val="20"/>
          <w:u w:val="none"/>
        </w:rPr>
      </w:pPr>
      <w:r>
        <w:rPr>
          <w:rStyle w:val="Lienhypertexte"/>
          <w:rFonts w:asciiTheme="minorHAnsi" w:eastAsiaTheme="minorHAnsi" w:hAnsiTheme="minorHAnsi" w:cstheme="minorHAnsi"/>
          <w:color w:val="auto"/>
          <w:sz w:val="20"/>
          <w:szCs w:val="20"/>
          <w:u w:val="none"/>
        </w:rPr>
        <w:t xml:space="preserve">Navlog : </w:t>
      </w:r>
      <w:r w:rsidRPr="006F1936">
        <w:rPr>
          <w:rStyle w:val="Lienhypertexte"/>
          <w:rFonts w:asciiTheme="minorHAnsi" w:eastAsiaTheme="minorHAnsi" w:hAnsiTheme="minorHAnsi" w:cstheme="minorHAnsi"/>
          <w:b/>
          <w:bCs/>
          <w:color w:val="auto"/>
          <w:sz w:val="20"/>
          <w:szCs w:val="20"/>
          <w:u w:val="none"/>
        </w:rPr>
        <w:t>cette partie n’est pas encore certifiée</w:t>
      </w:r>
      <w:r>
        <w:rPr>
          <w:rStyle w:val="Lienhypertexte"/>
          <w:rFonts w:asciiTheme="minorHAnsi" w:eastAsiaTheme="minorHAnsi" w:hAnsiTheme="minorHAnsi" w:cstheme="minorHAnsi"/>
          <w:color w:val="auto"/>
          <w:sz w:val="20"/>
          <w:szCs w:val="20"/>
          <w:u w:val="none"/>
        </w:rPr>
        <w:t>.</w:t>
      </w:r>
      <w:r w:rsidR="00A92D55">
        <w:rPr>
          <w:rStyle w:val="Lienhypertexte"/>
          <w:rFonts w:asciiTheme="minorHAnsi" w:eastAsiaTheme="minorHAnsi" w:hAnsiTheme="minorHAnsi" w:cstheme="minorHAnsi"/>
          <w:color w:val="auto"/>
          <w:sz w:val="20"/>
          <w:szCs w:val="20"/>
          <w:u w:val="none"/>
        </w:rPr>
        <w:t xml:space="preserve"> Permettra </w:t>
      </w:r>
      <w:r w:rsidR="00281420">
        <w:rPr>
          <w:rStyle w:val="Lienhypertexte"/>
          <w:rFonts w:asciiTheme="minorHAnsi" w:eastAsiaTheme="minorHAnsi" w:hAnsiTheme="minorHAnsi" w:cstheme="minorHAnsi"/>
          <w:color w:val="auto"/>
          <w:sz w:val="20"/>
          <w:szCs w:val="20"/>
          <w:u w:val="none"/>
        </w:rPr>
        <w:t>à</w:t>
      </w:r>
      <w:r w:rsidR="00A92D55">
        <w:rPr>
          <w:rStyle w:val="Lienhypertexte"/>
          <w:rFonts w:asciiTheme="minorHAnsi" w:eastAsiaTheme="minorHAnsi" w:hAnsiTheme="minorHAnsi" w:cstheme="minorHAnsi"/>
          <w:color w:val="auto"/>
          <w:sz w:val="20"/>
          <w:szCs w:val="20"/>
          <w:u w:val="none"/>
        </w:rPr>
        <w:t xml:space="preserve"> terme de remplacer le navlog papier. L’application communi</w:t>
      </w:r>
      <w:r w:rsidR="00281420">
        <w:rPr>
          <w:rStyle w:val="Lienhypertexte"/>
          <w:rFonts w:asciiTheme="minorHAnsi" w:eastAsiaTheme="minorHAnsi" w:hAnsiTheme="minorHAnsi" w:cstheme="minorHAnsi"/>
          <w:color w:val="auto"/>
          <w:sz w:val="20"/>
          <w:szCs w:val="20"/>
          <w:u w:val="none"/>
        </w:rPr>
        <w:t>qu</w:t>
      </w:r>
      <w:r w:rsidR="00A92D55">
        <w:rPr>
          <w:rStyle w:val="Lienhypertexte"/>
          <w:rFonts w:asciiTheme="minorHAnsi" w:eastAsiaTheme="minorHAnsi" w:hAnsiTheme="minorHAnsi" w:cstheme="minorHAnsi"/>
          <w:color w:val="auto"/>
          <w:sz w:val="20"/>
          <w:szCs w:val="20"/>
          <w:u w:val="none"/>
        </w:rPr>
        <w:t>ant avec l’avionique grâce au FOMAX, les données de temps et de fuel seront remplies automatiquement.</w:t>
      </w:r>
    </w:p>
    <w:p w14:paraId="51301441" w14:textId="1AD52098" w:rsidR="00A92D55" w:rsidRPr="00AA3767" w:rsidRDefault="00A92D55" w:rsidP="00AA3767">
      <w:pPr>
        <w:pStyle w:val="Paragraphedeliste"/>
        <w:numPr>
          <w:ilvl w:val="0"/>
          <w:numId w:val="10"/>
        </w:numPr>
        <w:jc w:val="both"/>
        <w:rPr>
          <w:rStyle w:val="Lienhypertexte"/>
          <w:rFonts w:asciiTheme="minorHAnsi" w:eastAsiaTheme="minorHAnsi" w:hAnsiTheme="minorHAnsi" w:cstheme="minorHAnsi"/>
          <w:color w:val="auto"/>
          <w:sz w:val="20"/>
          <w:szCs w:val="20"/>
          <w:u w:val="none"/>
        </w:rPr>
      </w:pPr>
      <w:r>
        <w:rPr>
          <w:rStyle w:val="Lienhypertexte"/>
          <w:rFonts w:asciiTheme="minorHAnsi" w:eastAsiaTheme="minorHAnsi" w:hAnsiTheme="minorHAnsi" w:cstheme="minorHAnsi"/>
          <w:color w:val="auto"/>
          <w:sz w:val="20"/>
          <w:szCs w:val="20"/>
          <w:u w:val="none"/>
        </w:rPr>
        <w:t xml:space="preserve">Post Flight : </w:t>
      </w:r>
      <w:r w:rsidR="00C43009">
        <w:rPr>
          <w:rStyle w:val="Lienhypertexte"/>
          <w:rFonts w:asciiTheme="minorHAnsi" w:eastAsiaTheme="minorHAnsi" w:hAnsiTheme="minorHAnsi" w:cstheme="minorHAnsi"/>
          <w:color w:val="auto"/>
          <w:sz w:val="20"/>
          <w:szCs w:val="20"/>
          <w:u w:val="none"/>
        </w:rPr>
        <w:t xml:space="preserve">permet aux PNT de renseigner toutes les informations règlementaires à l’issue du vol, faire des rapports compagnie, … </w:t>
      </w:r>
      <w:r w:rsidR="00D235B1">
        <w:rPr>
          <w:rStyle w:val="Lienhypertexte"/>
          <w:rFonts w:asciiTheme="minorHAnsi" w:eastAsiaTheme="minorHAnsi" w:hAnsiTheme="minorHAnsi" w:cstheme="minorHAnsi"/>
          <w:color w:val="auto"/>
          <w:sz w:val="20"/>
          <w:szCs w:val="20"/>
          <w:u w:val="none"/>
        </w:rPr>
        <w:t>Le PFR envoyé contient toutes les informations au</w:t>
      </w:r>
      <w:r w:rsidR="00B95599">
        <w:rPr>
          <w:rStyle w:val="Lienhypertexte"/>
          <w:rFonts w:asciiTheme="minorHAnsi" w:eastAsiaTheme="minorHAnsi" w:hAnsiTheme="minorHAnsi" w:cstheme="minorHAnsi"/>
          <w:color w:val="auto"/>
          <w:sz w:val="20"/>
          <w:szCs w:val="20"/>
          <w:u w:val="none"/>
        </w:rPr>
        <w:t>x</w:t>
      </w:r>
      <w:r w:rsidR="00D235B1">
        <w:rPr>
          <w:rStyle w:val="Lienhypertexte"/>
          <w:rFonts w:asciiTheme="minorHAnsi" w:eastAsiaTheme="minorHAnsi" w:hAnsiTheme="minorHAnsi" w:cstheme="minorHAnsi"/>
          <w:color w:val="auto"/>
          <w:sz w:val="20"/>
          <w:szCs w:val="20"/>
          <w:u w:val="none"/>
        </w:rPr>
        <w:t>quelles les PNT ont eu accès pendant leur vol, ainsi que tout</w:t>
      </w:r>
      <w:r w:rsidR="00B95599">
        <w:rPr>
          <w:rStyle w:val="Lienhypertexte"/>
          <w:rFonts w:asciiTheme="minorHAnsi" w:eastAsiaTheme="minorHAnsi" w:hAnsiTheme="minorHAnsi" w:cstheme="minorHAnsi"/>
          <w:color w:val="auto"/>
          <w:sz w:val="20"/>
          <w:szCs w:val="20"/>
          <w:u w:val="none"/>
        </w:rPr>
        <w:t xml:space="preserve"> ce qu’ils ont jugé utile d’ajouter au dossier. Ce dossier est archivé au minimum 3 mois.</w:t>
      </w:r>
    </w:p>
    <w:p w14:paraId="338A06C6" w14:textId="77777777" w:rsidR="004C3B45" w:rsidRDefault="004C3B45" w:rsidP="00B67883">
      <w:pPr>
        <w:jc w:val="both"/>
        <w:rPr>
          <w:rStyle w:val="Lienhypertexte"/>
          <w:rFonts w:asciiTheme="minorHAnsi" w:eastAsiaTheme="minorHAnsi" w:hAnsiTheme="minorHAnsi" w:cstheme="minorHAnsi"/>
          <w:color w:val="auto"/>
          <w:sz w:val="20"/>
          <w:szCs w:val="20"/>
          <w:u w:val="none"/>
        </w:rPr>
      </w:pPr>
    </w:p>
    <w:p w14:paraId="6F9E6118" w14:textId="1CE76368" w:rsidR="00D50B9E" w:rsidRDefault="00D50B9E" w:rsidP="00CE6300">
      <w:pPr>
        <w:pStyle w:val="Titre3"/>
      </w:pPr>
      <w:r w:rsidRPr="00FD3D36">
        <w:t>Première installation :</w:t>
      </w:r>
      <w:r>
        <w:t xml:space="preserve"> </w:t>
      </w:r>
    </w:p>
    <w:p w14:paraId="3A04DC5D" w14:textId="21F75730" w:rsidR="006447CD" w:rsidRPr="00A94599" w:rsidRDefault="006447CD" w:rsidP="00B67883">
      <w:pPr>
        <w:pStyle w:val="Paragraphedeliste"/>
        <w:numPr>
          <w:ilvl w:val="0"/>
          <w:numId w:val="10"/>
        </w:numPr>
        <w:ind w:left="709" w:hanging="357"/>
        <w:jc w:val="both"/>
        <w:rPr>
          <w:rFonts w:asciiTheme="minorHAnsi" w:hAnsiTheme="minorHAnsi" w:cstheme="minorHAnsi"/>
          <w:sz w:val="20"/>
          <w:szCs w:val="20"/>
        </w:rPr>
      </w:pPr>
      <w:r w:rsidRPr="00A94599">
        <w:rPr>
          <w:rFonts w:asciiTheme="minorHAnsi" w:hAnsiTheme="minorHAnsi" w:cstheme="minorHAnsi"/>
          <w:sz w:val="20"/>
          <w:szCs w:val="20"/>
        </w:rPr>
        <w:t xml:space="preserve">EFB avion : </w:t>
      </w:r>
    </w:p>
    <w:p w14:paraId="196FEEFA" w14:textId="74FF0067" w:rsidR="006447CD" w:rsidRDefault="00A94599" w:rsidP="00B67883">
      <w:pPr>
        <w:pStyle w:val="Paragraphedeliste"/>
        <w:numPr>
          <w:ilvl w:val="1"/>
          <w:numId w:val="10"/>
        </w:numPr>
        <w:ind w:left="993"/>
        <w:jc w:val="both"/>
        <w:rPr>
          <w:rFonts w:asciiTheme="minorHAnsi" w:hAnsiTheme="minorHAnsi" w:cstheme="minorHAnsi"/>
          <w:sz w:val="20"/>
          <w:szCs w:val="20"/>
        </w:rPr>
      </w:pPr>
      <w:r w:rsidRPr="00A94599">
        <w:rPr>
          <w:rFonts w:asciiTheme="minorHAnsi" w:hAnsiTheme="minorHAnsi" w:cstheme="minorHAnsi"/>
          <w:sz w:val="20"/>
          <w:szCs w:val="20"/>
        </w:rPr>
        <w:t>Sur Admin+</w:t>
      </w:r>
      <w:r w:rsidR="00F41A17">
        <w:rPr>
          <w:rFonts w:asciiTheme="minorHAnsi" w:hAnsiTheme="minorHAnsi" w:cstheme="minorHAnsi"/>
          <w:sz w:val="20"/>
          <w:szCs w:val="20"/>
        </w:rPr>
        <w:t xml:space="preserve"> : </w:t>
      </w:r>
      <w:r w:rsidR="00F41A17" w:rsidRPr="00F41A17">
        <w:rPr>
          <w:rFonts w:asciiTheme="minorHAnsi" w:hAnsiTheme="minorHAnsi" w:cstheme="minorHAnsi"/>
          <w:i/>
          <w:iCs/>
          <w:sz w:val="20"/>
          <w:szCs w:val="20"/>
        </w:rPr>
        <w:t>Profile Management</w:t>
      </w:r>
      <w:r w:rsidR="00F41A17">
        <w:rPr>
          <w:rFonts w:asciiTheme="minorHAnsi" w:hAnsiTheme="minorHAnsi" w:cstheme="minorHAnsi"/>
          <w:sz w:val="20"/>
          <w:szCs w:val="20"/>
        </w:rPr>
        <w:t>,</w:t>
      </w:r>
      <w:r>
        <w:rPr>
          <w:rFonts w:asciiTheme="minorHAnsi" w:hAnsiTheme="minorHAnsi" w:cstheme="minorHAnsi"/>
          <w:sz w:val="20"/>
          <w:szCs w:val="20"/>
        </w:rPr>
        <w:t xml:space="preserve"> </w:t>
      </w:r>
      <w:r w:rsidR="00240517">
        <w:rPr>
          <w:rFonts w:asciiTheme="minorHAnsi" w:hAnsiTheme="minorHAnsi" w:cstheme="minorHAnsi"/>
          <w:sz w:val="20"/>
          <w:szCs w:val="20"/>
        </w:rPr>
        <w:t xml:space="preserve">profil </w:t>
      </w:r>
      <w:r w:rsidR="00240517" w:rsidRPr="00240517">
        <w:rPr>
          <w:rFonts w:asciiTheme="minorHAnsi" w:hAnsiTheme="minorHAnsi" w:cstheme="minorHAnsi"/>
          <w:i/>
          <w:iCs/>
          <w:sz w:val="20"/>
          <w:szCs w:val="20"/>
        </w:rPr>
        <w:t>Corsair EFB avions</w:t>
      </w:r>
      <w:r w:rsidR="00240517" w:rsidRPr="00240517">
        <w:rPr>
          <w:rFonts w:asciiTheme="minorHAnsi" w:hAnsiTheme="minorHAnsi" w:cstheme="minorHAnsi"/>
          <w:sz w:val="20"/>
          <w:szCs w:val="20"/>
        </w:rPr>
        <w:t>,</w:t>
      </w:r>
      <w:r w:rsidR="00240517">
        <w:rPr>
          <w:rFonts w:asciiTheme="minorHAnsi" w:hAnsiTheme="minorHAnsi" w:cstheme="minorHAnsi"/>
          <w:sz w:val="20"/>
          <w:szCs w:val="20"/>
        </w:rPr>
        <w:t xml:space="preserve"> générer un QR code de connexion ;</w:t>
      </w:r>
    </w:p>
    <w:p w14:paraId="479CDE3F" w14:textId="74CF3737" w:rsidR="00240517" w:rsidRDefault="00F41A17" w:rsidP="00B67883">
      <w:pPr>
        <w:pStyle w:val="Paragraphedeliste"/>
        <w:numPr>
          <w:ilvl w:val="1"/>
          <w:numId w:val="10"/>
        </w:numPr>
        <w:ind w:left="993"/>
        <w:jc w:val="both"/>
        <w:rPr>
          <w:rFonts w:asciiTheme="minorHAnsi" w:hAnsiTheme="minorHAnsi" w:cstheme="minorHAnsi"/>
          <w:sz w:val="20"/>
          <w:szCs w:val="20"/>
        </w:rPr>
      </w:pPr>
      <w:r>
        <w:rPr>
          <w:rFonts w:asciiTheme="minorHAnsi" w:hAnsiTheme="minorHAnsi" w:cstheme="minorHAnsi"/>
          <w:sz w:val="20"/>
          <w:szCs w:val="20"/>
        </w:rPr>
        <w:t>Sur Mission+ : Settings, Device</w:t>
      </w:r>
      <w:r w:rsidR="00D82A17">
        <w:rPr>
          <w:rFonts w:asciiTheme="minorHAnsi" w:hAnsiTheme="minorHAnsi" w:cstheme="minorHAnsi"/>
          <w:sz w:val="20"/>
          <w:szCs w:val="20"/>
        </w:rPr>
        <w:t> :</w:t>
      </w:r>
    </w:p>
    <w:p w14:paraId="536F3BDA" w14:textId="5BC2F11F" w:rsidR="00D82A17" w:rsidRDefault="00D82A17" w:rsidP="00B67883">
      <w:pPr>
        <w:pStyle w:val="Paragraphedeliste"/>
        <w:numPr>
          <w:ilvl w:val="2"/>
          <w:numId w:val="10"/>
        </w:numPr>
        <w:jc w:val="both"/>
        <w:rPr>
          <w:rFonts w:asciiTheme="minorHAnsi" w:hAnsiTheme="minorHAnsi" w:cstheme="minorHAnsi"/>
          <w:sz w:val="20"/>
          <w:szCs w:val="20"/>
        </w:rPr>
      </w:pPr>
      <w:r>
        <w:rPr>
          <w:rFonts w:asciiTheme="minorHAnsi" w:hAnsiTheme="minorHAnsi" w:cstheme="minorHAnsi"/>
          <w:sz w:val="20"/>
          <w:szCs w:val="20"/>
        </w:rPr>
        <w:t>First Name : EFB</w:t>
      </w:r>
    </w:p>
    <w:p w14:paraId="53447075" w14:textId="7B4D4E33" w:rsidR="00D82A17" w:rsidRDefault="00D82A17" w:rsidP="00B67883">
      <w:pPr>
        <w:pStyle w:val="Paragraphedeliste"/>
        <w:numPr>
          <w:ilvl w:val="2"/>
          <w:numId w:val="10"/>
        </w:numPr>
        <w:jc w:val="both"/>
        <w:rPr>
          <w:rFonts w:asciiTheme="minorHAnsi" w:hAnsiTheme="minorHAnsi" w:cstheme="minorHAnsi"/>
          <w:sz w:val="20"/>
          <w:szCs w:val="20"/>
          <w:lang w:val="en-US"/>
        </w:rPr>
      </w:pPr>
      <w:r w:rsidRPr="00D82A17">
        <w:rPr>
          <w:rFonts w:asciiTheme="minorHAnsi" w:hAnsiTheme="minorHAnsi" w:cstheme="minorHAnsi"/>
          <w:sz w:val="20"/>
          <w:szCs w:val="20"/>
          <w:lang w:val="en-US"/>
        </w:rPr>
        <w:t xml:space="preserve">Last name : </w:t>
      </w:r>
      <w:r w:rsidRPr="00304E42">
        <w:rPr>
          <w:rFonts w:asciiTheme="minorHAnsi" w:hAnsiTheme="minorHAnsi" w:cstheme="minorHAnsi"/>
          <w:i/>
          <w:iCs/>
          <w:sz w:val="20"/>
          <w:szCs w:val="20"/>
          <w:lang w:val="en-US"/>
        </w:rPr>
        <w:t>xx</w:t>
      </w:r>
      <w:r>
        <w:rPr>
          <w:rFonts w:asciiTheme="minorHAnsi" w:hAnsiTheme="minorHAnsi" w:cstheme="minorHAnsi"/>
          <w:sz w:val="20"/>
          <w:szCs w:val="20"/>
          <w:lang w:val="en-US"/>
        </w:rPr>
        <w:t xml:space="preserve"> (</w:t>
      </w:r>
      <w:r w:rsidRPr="00D82A17">
        <w:rPr>
          <w:rFonts w:asciiTheme="minorHAnsi" w:hAnsiTheme="minorHAnsi" w:cstheme="minorHAnsi"/>
          <w:sz w:val="20"/>
          <w:szCs w:val="20"/>
          <w:lang w:val="en-US"/>
        </w:rPr>
        <w:t>numéro de l</w:t>
      </w:r>
      <w:r>
        <w:rPr>
          <w:rFonts w:asciiTheme="minorHAnsi" w:hAnsiTheme="minorHAnsi" w:cstheme="minorHAnsi"/>
          <w:sz w:val="20"/>
          <w:szCs w:val="20"/>
          <w:lang w:val="en-US"/>
        </w:rPr>
        <w:t>’EFB)</w:t>
      </w:r>
    </w:p>
    <w:p w14:paraId="12F8AFC2" w14:textId="24A1D79C" w:rsidR="00D82A17" w:rsidRDefault="00D82A17" w:rsidP="00B67883">
      <w:pPr>
        <w:pStyle w:val="Paragraphedeliste"/>
        <w:numPr>
          <w:ilvl w:val="2"/>
          <w:numId w:val="10"/>
        </w:numPr>
        <w:jc w:val="both"/>
        <w:rPr>
          <w:rFonts w:asciiTheme="minorHAnsi" w:hAnsiTheme="minorHAnsi" w:cstheme="minorHAnsi"/>
          <w:sz w:val="20"/>
          <w:szCs w:val="20"/>
          <w:lang w:val="en-US"/>
        </w:rPr>
      </w:pPr>
      <w:r>
        <w:rPr>
          <w:rFonts w:asciiTheme="minorHAnsi" w:hAnsiTheme="minorHAnsi" w:cstheme="minorHAnsi"/>
          <w:sz w:val="20"/>
          <w:szCs w:val="20"/>
          <w:lang w:val="en-US"/>
        </w:rPr>
        <w:t xml:space="preserve">Email : </w:t>
      </w:r>
      <w:hyperlink r:id="rId42" w:history="1">
        <w:r w:rsidR="00304E42" w:rsidRPr="006A2FAB">
          <w:rPr>
            <w:rStyle w:val="Lienhypertexte"/>
            <w:rFonts w:asciiTheme="minorHAnsi" w:hAnsiTheme="minorHAnsi" w:cstheme="minorHAnsi"/>
            <w:sz w:val="20"/>
            <w:szCs w:val="20"/>
            <w:lang w:val="en-US"/>
          </w:rPr>
          <w:t>efb</w:t>
        </w:r>
        <w:r w:rsidR="00304E42" w:rsidRPr="00304E42">
          <w:rPr>
            <w:rStyle w:val="Lienhypertexte"/>
            <w:rFonts w:asciiTheme="minorHAnsi" w:hAnsiTheme="minorHAnsi" w:cstheme="minorHAnsi"/>
            <w:i/>
            <w:iCs/>
            <w:sz w:val="20"/>
            <w:szCs w:val="20"/>
            <w:lang w:val="en-US"/>
          </w:rPr>
          <w:t>xx</w:t>
        </w:r>
        <w:r w:rsidR="00304E42" w:rsidRPr="006A2FAB">
          <w:rPr>
            <w:rStyle w:val="Lienhypertexte"/>
            <w:rFonts w:asciiTheme="minorHAnsi" w:hAnsiTheme="minorHAnsi" w:cstheme="minorHAnsi"/>
            <w:sz w:val="20"/>
            <w:szCs w:val="20"/>
            <w:lang w:val="en-US"/>
          </w:rPr>
          <w:t>@corsair.fr</w:t>
        </w:r>
      </w:hyperlink>
    </w:p>
    <w:p w14:paraId="639A1F25" w14:textId="12844619" w:rsidR="00304E42" w:rsidRPr="00304E42" w:rsidRDefault="00304E42" w:rsidP="00B67883">
      <w:pPr>
        <w:pStyle w:val="Paragraphedeliste"/>
        <w:numPr>
          <w:ilvl w:val="2"/>
          <w:numId w:val="10"/>
        </w:numPr>
        <w:jc w:val="both"/>
        <w:rPr>
          <w:rFonts w:asciiTheme="minorHAnsi" w:hAnsiTheme="minorHAnsi" w:cstheme="minorHAnsi"/>
          <w:sz w:val="20"/>
          <w:szCs w:val="20"/>
          <w:lang w:val="en-US"/>
        </w:rPr>
      </w:pPr>
      <w:r>
        <w:rPr>
          <w:rFonts w:asciiTheme="minorHAnsi" w:hAnsiTheme="minorHAnsi" w:cstheme="minorHAnsi"/>
          <w:sz w:val="20"/>
          <w:szCs w:val="20"/>
          <w:lang w:val="en-US"/>
        </w:rPr>
        <w:t>Crew ID : EFB</w:t>
      </w:r>
      <w:r w:rsidRPr="00304E42">
        <w:rPr>
          <w:rFonts w:asciiTheme="minorHAnsi" w:hAnsiTheme="minorHAnsi" w:cstheme="minorHAnsi"/>
          <w:i/>
          <w:iCs/>
          <w:sz w:val="20"/>
          <w:szCs w:val="20"/>
          <w:lang w:val="en-US"/>
        </w:rPr>
        <w:t>xx</w:t>
      </w:r>
    </w:p>
    <w:p w14:paraId="0A0FE9C2" w14:textId="31678435" w:rsidR="00885B10" w:rsidRPr="001E4B29" w:rsidRDefault="00304E42" w:rsidP="00B67883">
      <w:pPr>
        <w:pStyle w:val="Paragraphedeliste"/>
        <w:numPr>
          <w:ilvl w:val="0"/>
          <w:numId w:val="10"/>
        </w:numPr>
        <w:ind w:left="709"/>
        <w:jc w:val="both"/>
        <w:rPr>
          <w:rFonts w:asciiTheme="minorHAnsi" w:hAnsiTheme="minorHAnsi" w:cstheme="minorHAnsi"/>
          <w:sz w:val="20"/>
          <w:szCs w:val="20"/>
        </w:rPr>
      </w:pPr>
      <w:r w:rsidRPr="001E4B29">
        <w:rPr>
          <w:rFonts w:asciiTheme="minorHAnsi" w:hAnsiTheme="minorHAnsi" w:cstheme="minorHAnsi"/>
          <w:sz w:val="20"/>
          <w:szCs w:val="20"/>
        </w:rPr>
        <w:t>EFB Pilote</w:t>
      </w:r>
      <w:r w:rsidR="001E4B29" w:rsidRPr="001E4B29">
        <w:rPr>
          <w:rFonts w:asciiTheme="minorHAnsi" w:hAnsiTheme="minorHAnsi" w:cstheme="minorHAnsi"/>
          <w:sz w:val="20"/>
          <w:szCs w:val="20"/>
        </w:rPr>
        <w:t xml:space="preserve"> : </w:t>
      </w:r>
    </w:p>
    <w:p w14:paraId="5A462408" w14:textId="77777777" w:rsidR="00325B98" w:rsidRDefault="00325B98" w:rsidP="00B67883">
      <w:pPr>
        <w:pStyle w:val="Paragraphedeliste"/>
        <w:numPr>
          <w:ilvl w:val="1"/>
          <w:numId w:val="10"/>
        </w:numPr>
        <w:ind w:left="993"/>
        <w:jc w:val="both"/>
        <w:rPr>
          <w:rFonts w:asciiTheme="minorHAnsi" w:hAnsiTheme="minorHAnsi" w:cstheme="minorHAnsi"/>
          <w:sz w:val="20"/>
          <w:szCs w:val="20"/>
        </w:rPr>
      </w:pPr>
      <w:r w:rsidRPr="00A94599">
        <w:rPr>
          <w:rFonts w:asciiTheme="minorHAnsi" w:hAnsiTheme="minorHAnsi" w:cstheme="minorHAnsi"/>
          <w:sz w:val="20"/>
          <w:szCs w:val="20"/>
        </w:rPr>
        <w:t>Sur Admin+</w:t>
      </w:r>
      <w:r>
        <w:rPr>
          <w:rFonts w:asciiTheme="minorHAnsi" w:hAnsiTheme="minorHAnsi" w:cstheme="minorHAnsi"/>
          <w:sz w:val="20"/>
          <w:szCs w:val="20"/>
        </w:rPr>
        <w:t xml:space="preserve"> : </w:t>
      </w:r>
      <w:r w:rsidRPr="00F41A17">
        <w:rPr>
          <w:rFonts w:asciiTheme="minorHAnsi" w:hAnsiTheme="minorHAnsi" w:cstheme="minorHAnsi"/>
          <w:i/>
          <w:iCs/>
          <w:sz w:val="20"/>
          <w:szCs w:val="20"/>
        </w:rPr>
        <w:t>Profile Management</w:t>
      </w:r>
      <w:r>
        <w:rPr>
          <w:rFonts w:asciiTheme="minorHAnsi" w:hAnsiTheme="minorHAnsi" w:cstheme="minorHAnsi"/>
          <w:sz w:val="20"/>
          <w:szCs w:val="20"/>
        </w:rPr>
        <w:t xml:space="preserve">, profil </w:t>
      </w:r>
      <w:r w:rsidRPr="00240517">
        <w:rPr>
          <w:rFonts w:asciiTheme="minorHAnsi" w:hAnsiTheme="minorHAnsi" w:cstheme="minorHAnsi"/>
          <w:i/>
          <w:iCs/>
          <w:sz w:val="20"/>
          <w:szCs w:val="20"/>
        </w:rPr>
        <w:t>Corsair EFB avions</w:t>
      </w:r>
      <w:r w:rsidRPr="00240517">
        <w:rPr>
          <w:rFonts w:asciiTheme="minorHAnsi" w:hAnsiTheme="minorHAnsi" w:cstheme="minorHAnsi"/>
          <w:sz w:val="20"/>
          <w:szCs w:val="20"/>
        </w:rPr>
        <w:t>,</w:t>
      </w:r>
      <w:r>
        <w:rPr>
          <w:rFonts w:asciiTheme="minorHAnsi" w:hAnsiTheme="minorHAnsi" w:cstheme="minorHAnsi"/>
          <w:sz w:val="20"/>
          <w:szCs w:val="20"/>
        </w:rPr>
        <w:t xml:space="preserve"> générer un QR code de connexion ;</w:t>
      </w:r>
    </w:p>
    <w:p w14:paraId="5965BA9D" w14:textId="24F7F3DF" w:rsidR="00325B98" w:rsidRDefault="00325B98" w:rsidP="00B67883">
      <w:pPr>
        <w:pStyle w:val="Paragraphedeliste"/>
        <w:numPr>
          <w:ilvl w:val="1"/>
          <w:numId w:val="10"/>
        </w:numPr>
        <w:jc w:val="both"/>
        <w:rPr>
          <w:rFonts w:asciiTheme="minorHAnsi" w:hAnsiTheme="minorHAnsi" w:cstheme="minorHAnsi"/>
          <w:sz w:val="20"/>
          <w:szCs w:val="20"/>
        </w:rPr>
      </w:pPr>
      <w:r>
        <w:rPr>
          <w:rFonts w:asciiTheme="minorHAnsi" w:hAnsiTheme="minorHAnsi" w:cstheme="minorHAnsi"/>
          <w:sz w:val="20"/>
          <w:szCs w:val="20"/>
        </w:rPr>
        <w:t>Sur Mission+ :</w:t>
      </w:r>
      <w:r w:rsidR="00260C30">
        <w:rPr>
          <w:rFonts w:asciiTheme="minorHAnsi" w:hAnsiTheme="minorHAnsi" w:cstheme="minorHAnsi"/>
          <w:sz w:val="20"/>
          <w:szCs w:val="20"/>
        </w:rPr>
        <w:t xml:space="preserve"> </w:t>
      </w:r>
      <w:r w:rsidR="00AB2CBA">
        <w:rPr>
          <w:rFonts w:asciiTheme="minorHAnsi" w:hAnsiTheme="minorHAnsi" w:cstheme="minorHAnsi"/>
          <w:sz w:val="20"/>
          <w:szCs w:val="20"/>
        </w:rPr>
        <w:t>Un pop-up apparait afin de se connecter avec son compte Corsair</w:t>
      </w:r>
      <w:r w:rsidR="004C382A">
        <w:rPr>
          <w:rFonts w:asciiTheme="minorHAnsi" w:hAnsiTheme="minorHAnsi" w:cstheme="minorHAnsi"/>
          <w:sz w:val="20"/>
          <w:szCs w:val="20"/>
        </w:rPr>
        <w:t xml:space="preserve">. Entrer son adresse mail et son mot de passe Corsair. </w:t>
      </w:r>
    </w:p>
    <w:p w14:paraId="36C7EE4E" w14:textId="15CF6758" w:rsidR="004C382A" w:rsidRDefault="004C382A" w:rsidP="00B67883">
      <w:pPr>
        <w:pStyle w:val="Paragraphedeliste"/>
        <w:ind w:left="964" w:firstLine="0"/>
        <w:jc w:val="both"/>
        <w:rPr>
          <w:rFonts w:asciiTheme="minorHAnsi" w:hAnsiTheme="minorHAnsi" w:cstheme="minorHAnsi"/>
          <w:sz w:val="20"/>
          <w:szCs w:val="20"/>
        </w:rPr>
      </w:pPr>
      <w:r>
        <w:rPr>
          <w:rFonts w:asciiTheme="minorHAnsi" w:hAnsiTheme="minorHAnsi" w:cstheme="minorHAnsi"/>
          <w:sz w:val="20"/>
          <w:szCs w:val="20"/>
        </w:rPr>
        <w:t>Une déconnexion automatique aura lieu tous les trois, nécessitant de se reconnecter.</w:t>
      </w:r>
    </w:p>
    <w:p w14:paraId="0778C101" w14:textId="77777777" w:rsidR="0007551D" w:rsidRDefault="0007551D" w:rsidP="0007551D">
      <w:pPr>
        <w:jc w:val="both"/>
        <w:rPr>
          <w:rFonts w:asciiTheme="minorHAnsi" w:hAnsiTheme="minorHAnsi" w:cstheme="minorHAnsi"/>
          <w:b/>
          <w:bCs/>
          <w:u w:val="single"/>
        </w:rPr>
      </w:pPr>
    </w:p>
    <w:p w14:paraId="4DBFC9E6" w14:textId="3F9663A0" w:rsidR="0007551D" w:rsidRDefault="0007551D" w:rsidP="00CE6300">
      <w:pPr>
        <w:pStyle w:val="Titre3"/>
      </w:pPr>
      <w:r>
        <w:t>Procédure après mise à jour</w:t>
      </w:r>
      <w:r w:rsidRPr="00FD3D36">
        <w:t> :</w:t>
      </w:r>
    </w:p>
    <w:p w14:paraId="51B15DF6" w14:textId="77777777" w:rsidR="0007551D" w:rsidRDefault="0007551D" w:rsidP="0007551D">
      <w:pPr>
        <w:jc w:val="both"/>
        <w:rPr>
          <w:rFonts w:asciiTheme="minorHAnsi" w:hAnsiTheme="minorHAnsi" w:cstheme="minorHAnsi"/>
          <w:sz w:val="20"/>
          <w:szCs w:val="20"/>
        </w:rPr>
      </w:pPr>
      <w:r>
        <w:rPr>
          <w:rFonts w:asciiTheme="minorHAnsi" w:hAnsiTheme="minorHAnsi" w:cstheme="minorHAnsi"/>
          <w:sz w:val="20"/>
          <w:szCs w:val="20"/>
        </w:rPr>
        <w:t xml:space="preserve">L’appli est fortement customisable. Les demandes de customisation se font via tickets, sur le support de Navblue : </w:t>
      </w:r>
      <w:hyperlink r:id="rId43" w:history="1">
        <w:r w:rsidRPr="00971915">
          <w:rPr>
            <w:rStyle w:val="Lienhypertexte"/>
            <w:rFonts w:asciiTheme="minorHAnsi" w:hAnsiTheme="minorHAnsi" w:cstheme="minorHAnsi"/>
            <w:sz w:val="20"/>
            <w:szCs w:val="20"/>
          </w:rPr>
          <w:t>https://missionplus.support.navblue.aero/support/home</w:t>
        </w:r>
      </w:hyperlink>
      <w:r>
        <w:rPr>
          <w:rFonts w:asciiTheme="minorHAnsi" w:hAnsiTheme="minorHAnsi" w:cstheme="minorHAnsi"/>
          <w:sz w:val="20"/>
          <w:szCs w:val="20"/>
        </w:rPr>
        <w:t xml:space="preserve"> </w:t>
      </w:r>
    </w:p>
    <w:p w14:paraId="1C6E854E" w14:textId="77777777" w:rsidR="0007551D" w:rsidRDefault="0007551D" w:rsidP="0007551D">
      <w:pPr>
        <w:jc w:val="both"/>
        <w:rPr>
          <w:rFonts w:asciiTheme="minorHAnsi" w:hAnsiTheme="minorHAnsi" w:cstheme="minorHAnsi"/>
          <w:sz w:val="20"/>
          <w:szCs w:val="20"/>
        </w:rPr>
      </w:pPr>
    </w:p>
    <w:p w14:paraId="56FCBA21" w14:textId="77777777" w:rsidR="0007551D" w:rsidRDefault="0007551D" w:rsidP="0007551D">
      <w:pPr>
        <w:jc w:val="both"/>
        <w:rPr>
          <w:rFonts w:asciiTheme="minorHAnsi" w:hAnsiTheme="minorHAnsi" w:cstheme="minorHAnsi"/>
          <w:sz w:val="20"/>
          <w:szCs w:val="20"/>
        </w:rPr>
      </w:pPr>
      <w:r>
        <w:rPr>
          <w:rFonts w:asciiTheme="minorHAnsi" w:hAnsiTheme="minorHAnsi" w:cstheme="minorHAnsi"/>
          <w:sz w:val="20"/>
          <w:szCs w:val="20"/>
        </w:rPr>
        <w:t xml:space="preserve">Une fois développées par NavBlue, les customisations sont envoyées sur l’EFB de Test. </w:t>
      </w:r>
    </w:p>
    <w:p w14:paraId="387D780E" w14:textId="77777777" w:rsidR="0007551D" w:rsidRDefault="0007551D" w:rsidP="0007551D">
      <w:pPr>
        <w:jc w:val="both"/>
        <w:rPr>
          <w:rFonts w:asciiTheme="minorHAnsi" w:hAnsiTheme="minorHAnsi" w:cstheme="minorHAnsi"/>
          <w:sz w:val="20"/>
          <w:szCs w:val="20"/>
        </w:rPr>
      </w:pPr>
      <w:r>
        <w:rPr>
          <w:rFonts w:asciiTheme="minorHAnsi" w:hAnsiTheme="minorHAnsi" w:cstheme="minorHAnsi"/>
          <w:sz w:val="20"/>
          <w:szCs w:val="20"/>
        </w:rPr>
        <w:lastRenderedPageBreak/>
        <w:t xml:space="preserve">Il est de la responsabilité du Bureau d’Études Opérations de vérifier que la nouvelle customisation comprend bien les améliorations demandées, et ne dégrade pas tout autre aspect de l’application. La procédure </w:t>
      </w:r>
      <w:r w:rsidRPr="00964C37">
        <w:rPr>
          <w:rFonts w:asciiTheme="minorHAnsi" w:hAnsiTheme="minorHAnsi" w:cstheme="minorHAnsi"/>
          <w:b/>
          <w:bCs/>
          <w:color w:val="FF0000"/>
          <w:sz w:val="20"/>
          <w:szCs w:val="20"/>
          <w:highlight w:val="yellow"/>
        </w:rPr>
        <w:t>XXX</w:t>
      </w:r>
      <w:r>
        <w:rPr>
          <w:rFonts w:asciiTheme="minorHAnsi" w:hAnsiTheme="minorHAnsi" w:cstheme="minorHAnsi"/>
        </w:rPr>
        <w:t xml:space="preserve"> </w:t>
      </w:r>
      <w:r>
        <w:rPr>
          <w:rFonts w:asciiTheme="minorHAnsi" w:hAnsiTheme="minorHAnsi" w:cstheme="minorHAnsi"/>
          <w:sz w:val="20"/>
          <w:szCs w:val="20"/>
        </w:rPr>
        <w:t>permet de faire ces vérifications.</w:t>
      </w:r>
    </w:p>
    <w:p w14:paraId="4073726C" w14:textId="77777777" w:rsidR="0007551D" w:rsidRDefault="0007551D" w:rsidP="0007551D">
      <w:pPr>
        <w:jc w:val="both"/>
        <w:rPr>
          <w:rFonts w:asciiTheme="minorHAnsi" w:hAnsiTheme="minorHAnsi" w:cstheme="minorHAnsi"/>
          <w:sz w:val="20"/>
          <w:szCs w:val="20"/>
        </w:rPr>
      </w:pPr>
    </w:p>
    <w:p w14:paraId="27F98210" w14:textId="77777777" w:rsidR="0007551D" w:rsidRDefault="0007551D" w:rsidP="0007551D">
      <w:pPr>
        <w:jc w:val="both"/>
        <w:rPr>
          <w:rFonts w:asciiTheme="minorHAnsi" w:hAnsiTheme="minorHAnsi" w:cstheme="minorHAnsi"/>
          <w:sz w:val="20"/>
          <w:szCs w:val="20"/>
        </w:rPr>
      </w:pPr>
      <w:r>
        <w:rPr>
          <w:rFonts w:asciiTheme="minorHAnsi" w:hAnsiTheme="minorHAnsi" w:cstheme="minorHAnsi"/>
          <w:sz w:val="20"/>
          <w:szCs w:val="20"/>
        </w:rPr>
        <w:t xml:space="preserve">La nouvelle customisation doit être validée par le BEOPS, le Chef Pilote et le RDOA. </w:t>
      </w:r>
    </w:p>
    <w:p w14:paraId="29FF57B6" w14:textId="5C729165" w:rsidR="0007551D" w:rsidRDefault="0007551D" w:rsidP="0007551D">
      <w:pPr>
        <w:jc w:val="both"/>
        <w:rPr>
          <w:rFonts w:asciiTheme="minorHAnsi" w:hAnsiTheme="minorHAnsi" w:cstheme="minorHAnsi"/>
          <w:sz w:val="20"/>
          <w:szCs w:val="20"/>
        </w:rPr>
      </w:pPr>
      <w:r>
        <w:rPr>
          <w:rFonts w:asciiTheme="minorHAnsi" w:hAnsiTheme="minorHAnsi" w:cstheme="minorHAnsi"/>
          <w:sz w:val="20"/>
          <w:szCs w:val="20"/>
        </w:rPr>
        <w:t xml:space="preserve">Après validation, elle est publiée à tous les EFB. Cf </w:t>
      </w:r>
      <w:r w:rsidRPr="0007551D">
        <w:rPr>
          <w:rFonts w:asciiTheme="minorHAnsi" w:hAnsiTheme="minorHAnsi" w:cstheme="minorHAnsi"/>
          <w:b/>
          <w:bCs/>
          <w:color w:val="FF0000"/>
          <w:sz w:val="20"/>
          <w:szCs w:val="20"/>
          <w:highlight w:val="yellow"/>
        </w:rPr>
        <w:t>procédure Admin+</w:t>
      </w:r>
      <w:r w:rsidR="00143DA3" w:rsidRPr="00143DA3">
        <w:rPr>
          <w:rFonts w:asciiTheme="minorHAnsi" w:hAnsiTheme="minorHAnsi" w:cstheme="minorHAnsi"/>
          <w:sz w:val="20"/>
          <w:szCs w:val="20"/>
        </w:rPr>
        <w:t>.</w:t>
      </w:r>
    </w:p>
    <w:p w14:paraId="0FB7921E" w14:textId="77777777" w:rsidR="0007551D" w:rsidRDefault="0007551D" w:rsidP="00B67883">
      <w:pPr>
        <w:jc w:val="both"/>
        <w:rPr>
          <w:rFonts w:asciiTheme="minorHAnsi" w:hAnsiTheme="minorHAnsi" w:cstheme="minorHAnsi"/>
          <w:sz w:val="20"/>
          <w:szCs w:val="20"/>
        </w:rPr>
      </w:pPr>
    </w:p>
    <w:p w14:paraId="3A3A3730" w14:textId="39687141" w:rsidR="00DA4DC2" w:rsidRPr="004923CE" w:rsidRDefault="000C3B61" w:rsidP="00CE6300">
      <w:pPr>
        <w:pStyle w:val="Titre3"/>
      </w:pPr>
      <w:r w:rsidRPr="000C3B61">
        <w:t xml:space="preserve">Versions des </w:t>
      </w:r>
      <w:r w:rsidR="00B67883" w:rsidRPr="000C3B61">
        <w:t>customisations</w:t>
      </w:r>
      <w:r w:rsidRPr="000C3B61">
        <w:t xml:space="preserve"> : </w:t>
      </w:r>
    </w:p>
    <w:p w14:paraId="52E6030A" w14:textId="77777777" w:rsidR="00143DA3" w:rsidRDefault="00115685" w:rsidP="00B67883">
      <w:pPr>
        <w:jc w:val="both"/>
        <w:rPr>
          <w:rFonts w:asciiTheme="minorHAnsi" w:hAnsiTheme="minorHAnsi" w:cstheme="minorHAnsi"/>
          <w:sz w:val="20"/>
          <w:szCs w:val="20"/>
        </w:rPr>
      </w:pPr>
      <w:r>
        <w:rPr>
          <w:rFonts w:asciiTheme="minorHAnsi" w:hAnsiTheme="minorHAnsi" w:cstheme="minorHAnsi"/>
          <w:sz w:val="20"/>
          <w:szCs w:val="20"/>
        </w:rPr>
        <w:t xml:space="preserve">Une fois </w:t>
      </w:r>
      <w:r w:rsidR="00143DA3">
        <w:rPr>
          <w:rFonts w:asciiTheme="minorHAnsi" w:hAnsiTheme="minorHAnsi" w:cstheme="minorHAnsi"/>
          <w:sz w:val="20"/>
          <w:szCs w:val="20"/>
        </w:rPr>
        <w:t>une nouvelle customisation publiée</w:t>
      </w:r>
      <w:r>
        <w:rPr>
          <w:rFonts w:asciiTheme="minorHAnsi" w:hAnsiTheme="minorHAnsi" w:cstheme="minorHAnsi"/>
          <w:sz w:val="20"/>
          <w:szCs w:val="20"/>
        </w:rPr>
        <w:t>,</w:t>
      </w:r>
      <w:r w:rsidR="00143DA3">
        <w:rPr>
          <w:rFonts w:asciiTheme="minorHAnsi" w:hAnsiTheme="minorHAnsi" w:cstheme="minorHAnsi"/>
          <w:sz w:val="20"/>
          <w:szCs w:val="20"/>
        </w:rPr>
        <w:t xml:space="preserve"> sont responsables des mises à jour :</w:t>
      </w:r>
    </w:p>
    <w:p w14:paraId="36E44332" w14:textId="74F8B5D0" w:rsidR="004B596C" w:rsidRDefault="004B596C" w:rsidP="00143DA3">
      <w:pPr>
        <w:pStyle w:val="Paragraphedeliste"/>
        <w:numPr>
          <w:ilvl w:val="0"/>
          <w:numId w:val="10"/>
        </w:numPr>
        <w:jc w:val="both"/>
        <w:rPr>
          <w:rFonts w:asciiTheme="minorHAnsi" w:hAnsiTheme="minorHAnsi" w:cstheme="minorHAnsi"/>
          <w:sz w:val="20"/>
          <w:szCs w:val="20"/>
        </w:rPr>
      </w:pPr>
      <w:r>
        <w:rPr>
          <w:rFonts w:asciiTheme="minorHAnsi" w:hAnsiTheme="minorHAnsi" w:cstheme="minorHAnsi"/>
          <w:sz w:val="20"/>
          <w:szCs w:val="20"/>
        </w:rPr>
        <w:t>L</w:t>
      </w:r>
      <w:r w:rsidR="002504D7" w:rsidRPr="00143DA3">
        <w:rPr>
          <w:rFonts w:asciiTheme="minorHAnsi" w:hAnsiTheme="minorHAnsi" w:cstheme="minorHAnsi"/>
          <w:sz w:val="20"/>
          <w:szCs w:val="20"/>
        </w:rPr>
        <w:t>e BEOPS</w:t>
      </w:r>
      <w:r>
        <w:rPr>
          <w:rFonts w:asciiTheme="minorHAnsi" w:hAnsiTheme="minorHAnsi" w:cstheme="minorHAnsi"/>
          <w:sz w:val="20"/>
          <w:szCs w:val="20"/>
        </w:rPr>
        <w:t xml:space="preserve">, pour </w:t>
      </w:r>
      <w:r w:rsidR="004915CC">
        <w:rPr>
          <w:rFonts w:asciiTheme="minorHAnsi" w:hAnsiTheme="minorHAnsi" w:cstheme="minorHAnsi"/>
          <w:sz w:val="20"/>
          <w:szCs w:val="20"/>
        </w:rPr>
        <w:t>les iPads</w:t>
      </w:r>
      <w:r>
        <w:rPr>
          <w:rFonts w:asciiTheme="minorHAnsi" w:hAnsiTheme="minorHAnsi" w:cstheme="minorHAnsi"/>
          <w:sz w:val="20"/>
          <w:szCs w:val="20"/>
        </w:rPr>
        <w:t xml:space="preserve"> </w:t>
      </w:r>
      <w:r w:rsidRPr="004915CC">
        <w:rPr>
          <w:rFonts w:asciiTheme="minorHAnsi" w:hAnsiTheme="minorHAnsi" w:cstheme="minorHAnsi"/>
          <w:i/>
          <w:iCs/>
          <w:sz w:val="20"/>
          <w:szCs w:val="20"/>
        </w:rPr>
        <w:t>spare</w:t>
      </w:r>
      <w:r>
        <w:rPr>
          <w:rFonts w:asciiTheme="minorHAnsi" w:hAnsiTheme="minorHAnsi" w:cstheme="minorHAnsi"/>
          <w:sz w:val="20"/>
          <w:szCs w:val="20"/>
        </w:rPr>
        <w:t xml:space="preserve"> présents dans leur bureau</w:t>
      </w:r>
    </w:p>
    <w:p w14:paraId="61DC8CFB" w14:textId="77777777" w:rsidR="004915CC" w:rsidRDefault="004B596C" w:rsidP="00143DA3">
      <w:pPr>
        <w:pStyle w:val="Paragraphedeliste"/>
        <w:numPr>
          <w:ilvl w:val="0"/>
          <w:numId w:val="10"/>
        </w:numPr>
        <w:jc w:val="both"/>
        <w:rPr>
          <w:rFonts w:asciiTheme="minorHAnsi" w:hAnsiTheme="minorHAnsi" w:cstheme="minorHAnsi"/>
          <w:sz w:val="20"/>
          <w:szCs w:val="20"/>
        </w:rPr>
      </w:pPr>
      <w:r w:rsidRPr="004915CC">
        <w:rPr>
          <w:rFonts w:asciiTheme="minorHAnsi" w:hAnsiTheme="minorHAnsi" w:cstheme="minorHAnsi"/>
          <w:sz w:val="20"/>
          <w:szCs w:val="20"/>
        </w:rPr>
        <w:t xml:space="preserve">La </w:t>
      </w:r>
      <w:r w:rsidR="004714C6" w:rsidRPr="004915CC">
        <w:rPr>
          <w:rFonts w:asciiTheme="minorHAnsi" w:hAnsiTheme="minorHAnsi" w:cstheme="minorHAnsi"/>
          <w:sz w:val="20"/>
          <w:szCs w:val="20"/>
        </w:rPr>
        <w:t xml:space="preserve">DT </w:t>
      </w:r>
      <w:r w:rsidR="002504D7" w:rsidRPr="00143DA3">
        <w:rPr>
          <w:rFonts w:asciiTheme="minorHAnsi" w:hAnsiTheme="minorHAnsi" w:cstheme="minorHAnsi"/>
          <w:sz w:val="20"/>
          <w:szCs w:val="20"/>
        </w:rPr>
        <w:t xml:space="preserve">doit installer la mise à jour sur les EFB </w:t>
      </w:r>
      <w:r w:rsidR="004915CC">
        <w:rPr>
          <w:rFonts w:asciiTheme="minorHAnsi" w:hAnsiTheme="minorHAnsi" w:cstheme="minorHAnsi"/>
          <w:sz w:val="20"/>
          <w:szCs w:val="20"/>
        </w:rPr>
        <w:t>présents dans les avions</w:t>
      </w:r>
    </w:p>
    <w:p w14:paraId="3F255C81" w14:textId="2F967E9A" w:rsidR="002504D7" w:rsidRPr="00143DA3" w:rsidRDefault="002504D7" w:rsidP="00143DA3">
      <w:pPr>
        <w:pStyle w:val="Paragraphedeliste"/>
        <w:numPr>
          <w:ilvl w:val="0"/>
          <w:numId w:val="10"/>
        </w:numPr>
        <w:jc w:val="both"/>
        <w:rPr>
          <w:rFonts w:asciiTheme="minorHAnsi" w:hAnsiTheme="minorHAnsi" w:cstheme="minorHAnsi"/>
          <w:sz w:val="20"/>
          <w:szCs w:val="20"/>
        </w:rPr>
      </w:pPr>
      <w:r w:rsidRPr="00143DA3">
        <w:rPr>
          <w:rFonts w:asciiTheme="minorHAnsi" w:hAnsiTheme="minorHAnsi" w:cstheme="minorHAnsi"/>
          <w:sz w:val="20"/>
          <w:szCs w:val="20"/>
        </w:rPr>
        <w:t>Les PNT sont responsables de la mise à jour de leur EFB</w:t>
      </w:r>
      <w:r w:rsidR="004915CC">
        <w:rPr>
          <w:rFonts w:asciiTheme="minorHAnsi" w:hAnsiTheme="minorHAnsi" w:cstheme="minorHAnsi"/>
          <w:sz w:val="20"/>
          <w:szCs w:val="20"/>
        </w:rPr>
        <w:t xml:space="preserve"> personnel</w:t>
      </w:r>
      <w:r w:rsidRPr="00143DA3">
        <w:rPr>
          <w:rFonts w:asciiTheme="minorHAnsi" w:hAnsiTheme="minorHAnsi" w:cstheme="minorHAnsi"/>
          <w:sz w:val="20"/>
          <w:szCs w:val="20"/>
        </w:rPr>
        <w:t>.</w:t>
      </w:r>
      <w:r w:rsidR="00634CBB" w:rsidRPr="00143DA3">
        <w:rPr>
          <w:rFonts w:asciiTheme="minorHAnsi" w:hAnsiTheme="minorHAnsi" w:cstheme="minorHAnsi"/>
          <w:sz w:val="20"/>
          <w:szCs w:val="20"/>
        </w:rPr>
        <w:t xml:space="preserve"> </w:t>
      </w:r>
    </w:p>
    <w:p w14:paraId="444D71F2" w14:textId="77777777" w:rsidR="004915CC" w:rsidRDefault="004915CC" w:rsidP="00B67883">
      <w:pPr>
        <w:jc w:val="both"/>
        <w:rPr>
          <w:rFonts w:asciiTheme="minorHAnsi" w:hAnsiTheme="minorHAnsi" w:cstheme="minorHAnsi"/>
          <w:sz w:val="20"/>
          <w:szCs w:val="20"/>
        </w:rPr>
      </w:pPr>
    </w:p>
    <w:p w14:paraId="56F1B915" w14:textId="254FA063" w:rsidR="00B33E5F" w:rsidRDefault="002504D7" w:rsidP="00B67883">
      <w:pPr>
        <w:jc w:val="both"/>
        <w:rPr>
          <w:rFonts w:asciiTheme="minorHAnsi" w:hAnsiTheme="minorHAnsi" w:cstheme="minorHAnsi"/>
          <w:sz w:val="20"/>
          <w:szCs w:val="20"/>
        </w:rPr>
      </w:pPr>
      <w:r>
        <w:rPr>
          <w:rFonts w:asciiTheme="minorHAnsi" w:hAnsiTheme="minorHAnsi" w:cstheme="minorHAnsi"/>
          <w:sz w:val="20"/>
          <w:szCs w:val="20"/>
        </w:rPr>
        <w:t xml:space="preserve">Pour </w:t>
      </w:r>
      <w:r w:rsidR="004915CC">
        <w:rPr>
          <w:rFonts w:asciiTheme="minorHAnsi" w:hAnsiTheme="minorHAnsi" w:cstheme="minorHAnsi"/>
          <w:sz w:val="20"/>
          <w:szCs w:val="20"/>
        </w:rPr>
        <w:t>faire la mise à jour</w:t>
      </w:r>
      <w:r>
        <w:rPr>
          <w:rFonts w:asciiTheme="minorHAnsi" w:hAnsiTheme="minorHAnsi" w:cstheme="minorHAnsi"/>
          <w:sz w:val="20"/>
          <w:szCs w:val="20"/>
        </w:rPr>
        <w:t xml:space="preserve"> : </w:t>
      </w:r>
    </w:p>
    <w:p w14:paraId="5FBB6ED1" w14:textId="5679D0E2" w:rsidR="00634CBB" w:rsidRPr="00CE6300" w:rsidRDefault="000E10F7" w:rsidP="00B67883">
      <w:pPr>
        <w:jc w:val="both"/>
        <w:rPr>
          <w:rFonts w:asciiTheme="minorHAnsi" w:hAnsiTheme="minorHAnsi" w:cstheme="minorHAnsi"/>
          <w:sz w:val="20"/>
          <w:szCs w:val="20"/>
          <w:lang w:val="en-US"/>
        </w:rPr>
      </w:pPr>
      <w:r w:rsidRPr="00CE6300">
        <w:rPr>
          <w:rFonts w:asciiTheme="minorHAnsi" w:hAnsiTheme="minorHAnsi" w:cstheme="minorHAnsi"/>
          <w:i/>
          <w:iCs/>
          <w:sz w:val="20"/>
          <w:szCs w:val="20"/>
          <w:lang w:val="en-US"/>
        </w:rPr>
        <w:t xml:space="preserve">Burger </w:t>
      </w:r>
      <w:r w:rsidR="002504D7" w:rsidRPr="00CE6300">
        <w:rPr>
          <w:rFonts w:asciiTheme="minorHAnsi" w:hAnsiTheme="minorHAnsi" w:cstheme="minorHAnsi"/>
          <w:i/>
          <w:iCs/>
          <w:sz w:val="20"/>
          <w:szCs w:val="20"/>
          <w:lang w:val="en-US"/>
        </w:rPr>
        <w:t>Menu</w:t>
      </w:r>
      <w:r w:rsidR="00634CBB" w:rsidRPr="00CE6300">
        <w:rPr>
          <w:rFonts w:asciiTheme="minorHAnsi" w:hAnsiTheme="minorHAnsi" w:cstheme="minorHAnsi"/>
          <w:sz w:val="20"/>
          <w:szCs w:val="20"/>
          <w:lang w:val="en-US"/>
        </w:rPr>
        <w:t xml:space="preserve">, </w:t>
      </w:r>
      <w:r w:rsidR="00634CBB" w:rsidRPr="00CE6300">
        <w:rPr>
          <w:rFonts w:asciiTheme="minorHAnsi" w:hAnsiTheme="minorHAnsi" w:cstheme="minorHAnsi"/>
          <w:i/>
          <w:iCs/>
          <w:sz w:val="20"/>
          <w:szCs w:val="20"/>
          <w:lang w:val="en-US"/>
        </w:rPr>
        <w:t>Update</w:t>
      </w:r>
      <w:r w:rsidR="00634CBB" w:rsidRPr="00CE6300">
        <w:rPr>
          <w:rFonts w:asciiTheme="minorHAnsi" w:hAnsiTheme="minorHAnsi" w:cstheme="minorHAnsi"/>
          <w:sz w:val="20"/>
          <w:szCs w:val="20"/>
          <w:lang w:val="en-US"/>
        </w:rPr>
        <w:t xml:space="preserve">, </w:t>
      </w:r>
      <w:r w:rsidR="00634CBB" w:rsidRPr="00CE6300">
        <w:rPr>
          <w:rFonts w:asciiTheme="minorHAnsi" w:hAnsiTheme="minorHAnsi" w:cstheme="minorHAnsi"/>
          <w:i/>
          <w:iCs/>
          <w:sz w:val="20"/>
          <w:szCs w:val="20"/>
          <w:lang w:val="en-US"/>
        </w:rPr>
        <w:t>Installed Package</w:t>
      </w:r>
      <w:r w:rsidR="00DB4F9C" w:rsidRPr="00CE6300">
        <w:rPr>
          <w:rFonts w:asciiTheme="minorHAnsi" w:hAnsiTheme="minorHAnsi" w:cstheme="minorHAnsi"/>
          <w:i/>
          <w:iCs/>
          <w:sz w:val="20"/>
          <w:szCs w:val="20"/>
          <w:lang w:val="en-US"/>
        </w:rPr>
        <w:t>s</w:t>
      </w:r>
      <w:r w:rsidR="00DB4F9C" w:rsidRPr="00CE6300">
        <w:rPr>
          <w:rFonts w:asciiTheme="minorHAnsi" w:hAnsiTheme="minorHAnsi" w:cstheme="minorHAnsi"/>
          <w:sz w:val="20"/>
          <w:szCs w:val="20"/>
          <w:lang w:val="en-US"/>
        </w:rPr>
        <w:t>.</w:t>
      </w:r>
    </w:p>
    <w:p w14:paraId="4E4A0BF9" w14:textId="0FDFCA31" w:rsidR="00022B06" w:rsidRPr="00CE6300" w:rsidRDefault="00022B06" w:rsidP="00B67883">
      <w:pPr>
        <w:jc w:val="both"/>
        <w:rPr>
          <w:rFonts w:asciiTheme="minorHAnsi" w:hAnsiTheme="minorHAnsi" w:cstheme="minorHAnsi"/>
          <w:sz w:val="20"/>
          <w:szCs w:val="20"/>
          <w:lang w:val="en-US"/>
        </w:rPr>
      </w:pPr>
      <w:r w:rsidRPr="00CE6300">
        <w:rPr>
          <w:rFonts w:asciiTheme="minorHAnsi" w:hAnsiTheme="minorHAnsi" w:cstheme="minorHAnsi"/>
          <w:sz w:val="20"/>
          <w:szCs w:val="20"/>
          <w:lang w:val="en-US"/>
        </w:rPr>
        <w:t xml:space="preserve"> </w:t>
      </w:r>
    </w:p>
    <w:p w14:paraId="420E2D2A" w14:textId="0810AE85" w:rsidR="00B67883" w:rsidRDefault="008645BE" w:rsidP="00B67883">
      <w:pPr>
        <w:jc w:val="both"/>
        <w:rPr>
          <w:rFonts w:asciiTheme="minorHAnsi" w:hAnsiTheme="minorHAnsi" w:cstheme="minorHAnsi"/>
          <w:sz w:val="20"/>
          <w:szCs w:val="20"/>
        </w:rPr>
      </w:pPr>
      <w:r>
        <w:rPr>
          <w:rFonts w:asciiTheme="minorHAnsi" w:hAnsiTheme="minorHAnsi" w:cstheme="minorHAnsi"/>
          <w:sz w:val="20"/>
          <w:szCs w:val="20"/>
        </w:rPr>
        <w:t xml:space="preserve">Sont indiquées les numéros </w:t>
      </w:r>
      <w:r w:rsidR="00B67883">
        <w:rPr>
          <w:rFonts w:asciiTheme="minorHAnsi" w:hAnsiTheme="minorHAnsi" w:cstheme="minorHAnsi"/>
          <w:sz w:val="20"/>
          <w:szCs w:val="20"/>
        </w:rPr>
        <w:t xml:space="preserve">des versions téléchargées sur l’appareil. Les numéros des dernières versions sont </w:t>
      </w:r>
      <w:r w:rsidR="00C94619">
        <w:rPr>
          <w:rFonts w:asciiTheme="minorHAnsi" w:hAnsiTheme="minorHAnsi" w:cstheme="minorHAnsi"/>
          <w:sz w:val="20"/>
          <w:szCs w:val="20"/>
        </w:rPr>
        <w:t>publiés</w:t>
      </w:r>
      <w:r w:rsidR="00B67883">
        <w:rPr>
          <w:rFonts w:asciiTheme="minorHAnsi" w:hAnsiTheme="minorHAnsi" w:cstheme="minorHAnsi"/>
          <w:sz w:val="20"/>
          <w:szCs w:val="20"/>
        </w:rPr>
        <w:t xml:space="preserve"> par Company NOTAM sur NFP, et visible dans tous les OFP.</w:t>
      </w:r>
    </w:p>
    <w:p w14:paraId="4F93896A" w14:textId="76A64283" w:rsidR="00D50B9E" w:rsidRPr="00B95599" w:rsidRDefault="00B67883" w:rsidP="00B67883">
      <w:pPr>
        <w:jc w:val="both"/>
        <w:rPr>
          <w:rStyle w:val="Lienhypertexte"/>
          <w:rFonts w:asciiTheme="minorHAnsi" w:hAnsiTheme="minorHAnsi" w:cstheme="minorHAnsi"/>
          <w:color w:val="auto"/>
          <w:sz w:val="20"/>
          <w:szCs w:val="20"/>
          <w:u w:val="none"/>
        </w:rPr>
      </w:pPr>
      <w:r>
        <w:rPr>
          <w:rFonts w:asciiTheme="minorHAnsi" w:hAnsiTheme="minorHAnsi" w:cstheme="minorHAnsi"/>
          <w:noProof/>
          <w:sz w:val="20"/>
          <w:szCs w:val="20"/>
        </w:rPr>
        <mc:AlternateContent>
          <mc:Choice Requires="wpg">
            <w:drawing>
              <wp:anchor distT="0" distB="0" distL="114300" distR="114300" simplePos="0" relativeHeight="251670528" behindDoc="0" locked="0" layoutInCell="1" allowOverlap="1" wp14:anchorId="4E2FA19B" wp14:editId="2C73D2AD">
                <wp:simplePos x="0" y="0"/>
                <wp:positionH relativeFrom="margin">
                  <wp:posOffset>-5368</wp:posOffset>
                </wp:positionH>
                <wp:positionV relativeFrom="paragraph">
                  <wp:posOffset>407714</wp:posOffset>
                </wp:positionV>
                <wp:extent cx="4422278" cy="2681605"/>
                <wp:effectExtent l="0" t="0" r="0" b="4445"/>
                <wp:wrapTopAndBottom/>
                <wp:docPr id="1576419551" name="Groupe 2"/>
                <wp:cNvGraphicFramePr/>
                <a:graphic xmlns:a="http://schemas.openxmlformats.org/drawingml/2006/main">
                  <a:graphicData uri="http://schemas.microsoft.com/office/word/2010/wordprocessingGroup">
                    <wpg:wgp>
                      <wpg:cNvGrpSpPr/>
                      <wpg:grpSpPr>
                        <a:xfrm>
                          <a:off x="0" y="0"/>
                          <a:ext cx="4422278" cy="2681605"/>
                          <a:chOff x="-8280" y="0"/>
                          <a:chExt cx="4422278" cy="2681605"/>
                        </a:xfrm>
                      </wpg:grpSpPr>
                      <wpg:grpSp>
                        <wpg:cNvPr id="2078818724" name="Groupe 1"/>
                        <wpg:cNvGrpSpPr/>
                        <wpg:grpSpPr>
                          <a:xfrm>
                            <a:off x="-8280" y="0"/>
                            <a:ext cx="3104233" cy="2681605"/>
                            <a:chOff x="-9554" y="0"/>
                            <a:chExt cx="3105801" cy="2688926"/>
                          </a:xfrm>
                        </wpg:grpSpPr>
                        <pic:pic xmlns:pic="http://schemas.openxmlformats.org/drawingml/2006/picture">
                          <pic:nvPicPr>
                            <pic:cNvPr id="8" name="Image 1" descr="Une image contenant texte&#10;&#10;Description générée automatiquement">
                              <a:extLst>
                                <a:ext uri="{FF2B5EF4-FFF2-40B4-BE49-F238E27FC236}">
                                  <a16:creationId xmlns:a16="http://schemas.microsoft.com/office/drawing/2014/main" id="{98BC384E-95FD-11D4-11D3-B294A186E793}"/>
                                </a:ext>
                              </a:extLst>
                            </pic:cNvPr>
                            <pic:cNvPicPr>
                              <a:picLocks noChangeAspect="1"/>
                            </pic:cNvPicPr>
                          </pic:nvPicPr>
                          <pic:blipFill rotWithShape="1">
                            <a:blip r:embed="rId44"/>
                            <a:srcRect l="305" r="474" b="49915"/>
                            <a:stretch/>
                          </pic:blipFill>
                          <pic:spPr>
                            <a:xfrm>
                              <a:off x="-1270" y="0"/>
                              <a:ext cx="3096619" cy="2082164"/>
                            </a:xfrm>
                            <a:prstGeom prst="rect">
                              <a:avLst/>
                            </a:prstGeom>
                          </pic:spPr>
                        </pic:pic>
                        <wps:wsp>
                          <wps:cNvPr id="9" name="Ellipse 8">
                            <a:extLst>
                              <a:ext uri="{FF2B5EF4-FFF2-40B4-BE49-F238E27FC236}">
                                <a16:creationId xmlns:a16="http://schemas.microsoft.com/office/drawing/2014/main" id="{EB5B963A-D8F3-DCF1-080A-932A8206F4B6}"/>
                              </a:ext>
                            </a:extLst>
                          </wps:cNvPr>
                          <wps:cNvSpPr/>
                          <wps:spPr>
                            <a:xfrm>
                              <a:off x="-9554" y="110018"/>
                              <a:ext cx="287655" cy="2876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3" name="Image 1" descr="Une image contenant texte&#10;&#10;Description générée automatiquement">
                              <a:extLst>
                                <a:ext uri="{FF2B5EF4-FFF2-40B4-BE49-F238E27FC236}">
                                  <a16:creationId xmlns:a16="http://schemas.microsoft.com/office/drawing/2014/main" id="{244B632C-8AF2-E528-366C-2A281A409C70}"/>
                                </a:ext>
                              </a:extLst>
                            </pic:cNvPr>
                            <pic:cNvPicPr>
                              <a:picLocks noChangeAspect="1"/>
                            </pic:cNvPicPr>
                          </pic:nvPicPr>
                          <pic:blipFill rotWithShape="1">
                            <a:blip r:embed="rId45">
                              <a:extLst>
                                <a:ext uri="{28A0092B-C50C-407E-A947-70E740481C1C}">
                                  <a14:useLocalDpi xmlns:a14="http://schemas.microsoft.com/office/drawing/2010/main" val="0"/>
                                </a:ext>
                              </a:extLst>
                            </a:blip>
                            <a:srcRect t="10049" r="-296" b="76325"/>
                            <a:stretch/>
                          </pic:blipFill>
                          <pic:spPr>
                            <a:xfrm>
                              <a:off x="-635" y="2127030"/>
                              <a:ext cx="3096882" cy="561896"/>
                            </a:xfrm>
                            <a:prstGeom prst="rect">
                              <a:avLst/>
                            </a:prstGeom>
                          </pic:spPr>
                        </pic:pic>
                        <wps:wsp>
                          <wps:cNvPr id="1777439443" name="Ellipse 8"/>
                          <wps:cNvSpPr/>
                          <wps:spPr>
                            <a:xfrm>
                              <a:off x="2396760" y="515676"/>
                              <a:ext cx="689610" cy="3917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4728732" name="Ellipse 8"/>
                          <wps:cNvSpPr/>
                          <wps:spPr>
                            <a:xfrm>
                              <a:off x="2372010" y="2204710"/>
                              <a:ext cx="689610" cy="3917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25" name="Image 24" descr="Une image contenant texte, capture d’écran, logiciel, Logiciel multimédia&#10;&#10;Description générée automatiquement">
                            <a:extLst>
                              <a:ext uri="{FF2B5EF4-FFF2-40B4-BE49-F238E27FC236}">
                                <a16:creationId xmlns:a16="http://schemas.microsoft.com/office/drawing/2014/main" id="{6BFD59F3-6C52-4DED-9A09-311D76EC03EA}"/>
                              </a:ext>
                            </a:extLst>
                          </pic:cNvPr>
                          <pic:cNvPicPr>
                            <a:picLocks noChangeAspect="1"/>
                          </pic:cNvPicPr>
                        </pic:nvPicPr>
                        <pic:blipFill rotWithShape="1">
                          <a:blip r:embed="rId46" cstate="print">
                            <a:extLst>
                              <a:ext uri="{28A0092B-C50C-407E-A947-70E740481C1C}">
                                <a14:useLocalDpi xmlns:a14="http://schemas.microsoft.com/office/drawing/2010/main" val="0"/>
                              </a:ext>
                            </a:extLst>
                          </a:blip>
                          <a:srcRect l="19136" t="33201" r="39851" b="41940"/>
                          <a:stretch/>
                        </pic:blipFill>
                        <pic:spPr bwMode="auto">
                          <a:xfrm>
                            <a:off x="3121773" y="1036709"/>
                            <a:ext cx="1292225" cy="10445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7FA871F0" id="Groupe 2" o:spid="_x0000_s1026" style="position:absolute;margin-left:-.4pt;margin-top:32.1pt;width:348.2pt;height:211.15pt;z-index:487839744;mso-position-horizontal-relative:margin;mso-width-relative:margin" coordorigin="-82" coordsize="44222,26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">
                <v:group id="Groupe 1" o:spid="_x0000_s1027" style="position:absolute;left:-82;width:31041;height:26816" coordorigin="-95" coordsize="31058,26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8" type="#_x0000_t75" alt="Une image contenant texte&#10;&#10;Description générée automatiquement" style="position:absolute;left:-12;width:30965;height:20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">
                    <v:imagedata r:id="rId49" o:title="Une image contenant texte&#10;&#10;Description générée automatiquement" cropbottom="32712f" cropleft="200f" cropright="311f"/>
                  </v:shape>
                  <v:oval id="Ellipse 8" o:spid="_x0000_s1029" style="position:absolute;left:-95;top:1100;width:2876;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" filled="f" strokecolor="red" strokeweight="2pt"/>
                  <v:shape id="Image 1" o:spid="_x0000_s1030" type="#_x0000_t75" alt="Une image contenant texte&#10;&#10;Description générée automatiquement" style="position:absolute;left:-6;top:21270;width:30968;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">
                    <v:imagedata r:id="rId50" o:title="Une image contenant texte&#10;&#10;Description générée automatiquement" croptop="6586f" cropbottom="50020f" cropright="-194f"/>
                  </v:shape>
                  <v:oval id="Ellipse 8" o:spid="_x0000_s1031" style="position:absolute;left:23967;top:5156;width:6896;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" filled="f" strokecolor="red" strokeweight="2pt"/>
                  <v:oval id="Ellipse 8" o:spid="_x0000_s1032" style="position:absolute;left:23720;top:22047;width:6896;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" filled="f" strokecolor="red" strokeweight="2pt"/>
                </v:group>
                <v:shape id="Image 24" o:spid="_x0000_s1033" type="#_x0000_t75" alt="Une image contenant texte, capture d’écran, logiciel, Logiciel multimédia&#10;&#10;Description générée automatiquement" style="position:absolute;left:31217;top:10367;width:12922;height:10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">
                  <v:imagedata r:id="rId51" o:title="Une image contenant texte, capture d’écran, logiciel, Logiciel multimédia&#10;&#10;Description générée automatiquement" croptop="21759f" cropbottom="27486f" cropleft="12541f" cropright="26117f"/>
                </v:shape>
                <w10:wrap type="topAndBottom" anchorx="margin"/>
              </v:group>
            </w:pict>
          </mc:Fallback>
        </mc:AlternateContent>
      </w:r>
      <w:r w:rsidR="00634CBB">
        <w:rPr>
          <w:rFonts w:asciiTheme="minorHAnsi" w:hAnsiTheme="minorHAnsi" w:cstheme="minorHAnsi"/>
          <w:sz w:val="20"/>
          <w:szCs w:val="20"/>
        </w:rPr>
        <w:t xml:space="preserve">Si </w:t>
      </w:r>
      <w:r w:rsidR="00403E84">
        <w:rPr>
          <w:rFonts w:asciiTheme="minorHAnsi" w:hAnsiTheme="minorHAnsi" w:cstheme="minorHAnsi"/>
          <w:sz w:val="20"/>
          <w:szCs w:val="20"/>
        </w:rPr>
        <w:t xml:space="preserve">les données sont à jour, alors les icones seront vertes. Si les données ne sont pas à </w:t>
      </w:r>
      <w:r w:rsidR="00403E84">
        <w:rPr>
          <w:rFonts w:asciiTheme="minorHAnsi" w:hAnsiTheme="minorHAnsi" w:cstheme="minorHAnsi"/>
          <w:sz w:val="20"/>
          <w:szCs w:val="20"/>
        </w:rPr>
        <w:lastRenderedPageBreak/>
        <w:t xml:space="preserve">jour, cliquer sur le bouton </w:t>
      </w:r>
      <w:r w:rsidR="00403E84" w:rsidRPr="00B33E5F">
        <w:rPr>
          <w:rFonts w:asciiTheme="minorHAnsi" w:hAnsiTheme="minorHAnsi" w:cstheme="minorHAnsi"/>
          <w:i/>
          <w:iCs/>
          <w:sz w:val="20"/>
          <w:szCs w:val="20"/>
        </w:rPr>
        <w:t>update</w:t>
      </w:r>
      <w:r w:rsidR="00403E84">
        <w:rPr>
          <w:rFonts w:asciiTheme="minorHAnsi" w:hAnsiTheme="minorHAnsi" w:cstheme="minorHAnsi"/>
          <w:sz w:val="20"/>
          <w:szCs w:val="20"/>
        </w:rPr>
        <w:t xml:space="preserve">, puis </w:t>
      </w:r>
      <w:r w:rsidR="00403E84" w:rsidRPr="00B33E5F">
        <w:rPr>
          <w:rFonts w:asciiTheme="minorHAnsi" w:hAnsiTheme="minorHAnsi" w:cstheme="minorHAnsi"/>
          <w:i/>
          <w:iCs/>
          <w:sz w:val="20"/>
          <w:szCs w:val="20"/>
        </w:rPr>
        <w:t>install</w:t>
      </w:r>
      <w:r w:rsidR="00403E84">
        <w:rPr>
          <w:rFonts w:asciiTheme="minorHAnsi" w:hAnsiTheme="minorHAnsi" w:cstheme="minorHAnsi"/>
          <w:sz w:val="20"/>
          <w:szCs w:val="20"/>
        </w:rPr>
        <w:t>.</w:t>
      </w:r>
      <w:r w:rsidR="00CC0097">
        <w:rPr>
          <w:rFonts w:asciiTheme="minorHAnsi" w:hAnsiTheme="minorHAnsi" w:cstheme="minorHAnsi"/>
          <w:sz w:val="20"/>
          <w:szCs w:val="20"/>
        </w:rPr>
        <w:t xml:space="preserve"> </w:t>
      </w:r>
    </w:p>
    <w:p w14:paraId="587BEB47" w14:textId="6D0F6D45" w:rsidR="00102935" w:rsidRDefault="00102935" w:rsidP="00B67883">
      <w:pPr>
        <w:jc w:val="both"/>
        <w:rPr>
          <w:rStyle w:val="Lienhypertexte"/>
          <w:rFonts w:asciiTheme="minorHAnsi" w:eastAsiaTheme="minorHAnsi" w:hAnsiTheme="minorHAnsi" w:cstheme="minorHAnsi"/>
          <w:color w:val="auto"/>
          <w:sz w:val="20"/>
          <w:szCs w:val="20"/>
          <w:u w:val="none"/>
        </w:rPr>
      </w:pPr>
    </w:p>
    <w:p w14:paraId="3A4B016C" w14:textId="3FD44AF6" w:rsidR="00102935" w:rsidRPr="009E1866" w:rsidRDefault="00E5268F" w:rsidP="00CE6300">
      <w:pPr>
        <w:pStyle w:val="Titre3"/>
        <w:rPr>
          <w:rStyle w:val="Lienhypertexte"/>
          <w:rFonts w:eastAsiaTheme="minorHAnsi"/>
          <w:b w:val="0"/>
          <w:bCs w:val="0"/>
          <w:color w:val="auto"/>
        </w:rPr>
      </w:pPr>
      <w:r w:rsidRPr="009E1866">
        <w:rPr>
          <w:rStyle w:val="Lienhypertexte"/>
          <w:rFonts w:eastAsiaTheme="minorHAnsi"/>
          <w:color w:val="auto"/>
        </w:rPr>
        <w:t>Procédure en cas d’erreur, de bug ou d’améliorations :</w:t>
      </w:r>
    </w:p>
    <w:p w14:paraId="02F80DDF" w14:textId="19F4713B" w:rsidR="009E1866" w:rsidRDefault="00155E1A" w:rsidP="00B67883">
      <w:pPr>
        <w:jc w:val="both"/>
        <w:rPr>
          <w:rStyle w:val="Lienhypertexte"/>
          <w:rFonts w:asciiTheme="minorHAnsi" w:eastAsiaTheme="minorHAnsi" w:hAnsiTheme="minorHAnsi" w:cstheme="minorHAnsi"/>
          <w:color w:val="auto"/>
          <w:sz w:val="20"/>
          <w:szCs w:val="20"/>
          <w:u w:val="none"/>
        </w:rPr>
      </w:pPr>
      <w:r>
        <w:rPr>
          <w:rFonts w:asciiTheme="minorHAnsi" w:hAnsiTheme="minorHAnsi" w:cstheme="minorHAnsi"/>
          <w:sz w:val="20"/>
          <w:szCs w:val="20"/>
        </w:rPr>
        <w:t>Les reports de bug et l</w:t>
      </w:r>
      <w:r w:rsidR="009E1866">
        <w:rPr>
          <w:rFonts w:asciiTheme="minorHAnsi" w:hAnsiTheme="minorHAnsi" w:cstheme="minorHAnsi"/>
          <w:sz w:val="20"/>
          <w:szCs w:val="20"/>
        </w:rPr>
        <w:t>es demandes de customisation se font via tickets, sur le support de Navblue :</w:t>
      </w:r>
      <w:r w:rsidRPr="00155E1A">
        <w:t xml:space="preserve"> </w:t>
      </w:r>
      <w:hyperlink r:id="rId52" w:history="1">
        <w:r w:rsidRPr="00971915">
          <w:rPr>
            <w:rStyle w:val="Lienhypertexte"/>
            <w:rFonts w:asciiTheme="minorHAnsi" w:hAnsiTheme="minorHAnsi" w:cstheme="minorHAnsi"/>
            <w:sz w:val="20"/>
            <w:szCs w:val="20"/>
          </w:rPr>
          <w:t>https://missionplus.support.navblue.aero/support/home</w:t>
        </w:r>
      </w:hyperlink>
      <w:r>
        <w:rPr>
          <w:rFonts w:asciiTheme="minorHAnsi" w:hAnsiTheme="minorHAnsi" w:cstheme="minorHAnsi"/>
          <w:sz w:val="20"/>
          <w:szCs w:val="20"/>
        </w:rPr>
        <w:t xml:space="preserve"> </w:t>
      </w:r>
    </w:p>
    <w:p w14:paraId="749C3407" w14:textId="032B902E" w:rsidR="008A5CB9" w:rsidRDefault="00B95599" w:rsidP="003668CF">
      <w:pPr>
        <w:jc w:val="both"/>
        <w:rPr>
          <w:rStyle w:val="Lienhypertexte"/>
          <w:rFonts w:asciiTheme="minorHAnsi" w:eastAsiaTheme="minorHAnsi" w:hAnsiTheme="minorHAnsi" w:cstheme="minorHAnsi"/>
          <w:color w:val="auto"/>
          <w:sz w:val="20"/>
          <w:szCs w:val="20"/>
          <w:u w:val="none"/>
        </w:rPr>
      </w:pPr>
      <w:r>
        <w:rPr>
          <w:rFonts w:asciiTheme="minorHAnsi" w:eastAsiaTheme="minorHAnsi" w:hAnsiTheme="minorHAnsi" w:cstheme="minorHAnsi"/>
          <w:noProof/>
          <w:sz w:val="20"/>
          <w:szCs w:val="20"/>
        </w:rPr>
        <mc:AlternateContent>
          <mc:Choice Requires="wpg">
            <w:drawing>
              <wp:anchor distT="0" distB="0" distL="114300" distR="114300" simplePos="0" relativeHeight="251671552" behindDoc="1" locked="0" layoutInCell="1" allowOverlap="1" wp14:anchorId="1B6EFC33" wp14:editId="2B4FFB36">
                <wp:simplePos x="0" y="0"/>
                <wp:positionH relativeFrom="margin">
                  <wp:align>center</wp:align>
                </wp:positionH>
                <wp:positionV relativeFrom="paragraph">
                  <wp:posOffset>409159</wp:posOffset>
                </wp:positionV>
                <wp:extent cx="1136650" cy="1869440"/>
                <wp:effectExtent l="0" t="0" r="6350" b="0"/>
                <wp:wrapTopAndBottom/>
                <wp:docPr id="881830740" name="Groupe 5"/>
                <wp:cNvGraphicFramePr/>
                <a:graphic xmlns:a="http://schemas.openxmlformats.org/drawingml/2006/main">
                  <a:graphicData uri="http://schemas.microsoft.com/office/word/2010/wordprocessingGroup">
                    <wpg:wgp>
                      <wpg:cNvGrpSpPr/>
                      <wpg:grpSpPr>
                        <a:xfrm>
                          <a:off x="0" y="0"/>
                          <a:ext cx="1136650" cy="1869440"/>
                          <a:chOff x="0" y="0"/>
                          <a:chExt cx="1136650" cy="1869440"/>
                        </a:xfrm>
                      </wpg:grpSpPr>
                      <pic:pic xmlns:pic="http://schemas.openxmlformats.org/drawingml/2006/picture">
                        <pic:nvPicPr>
                          <pic:cNvPr id="1085924354" name="Image 4" descr="Une image contenant texte, capture d’écran, logiciel, Logiciel multimédia&#10;&#10;Description générée automatiquement"/>
                          <pic:cNvPicPr>
                            <a:picLocks noChangeAspect="1"/>
                          </pic:cNvPicPr>
                        </pic:nvPicPr>
                        <pic:blipFill rotWithShape="1">
                          <a:blip r:embed="rId53" cstate="print">
                            <a:extLst>
                              <a:ext uri="{28A0092B-C50C-407E-A947-70E740481C1C}">
                                <a14:useLocalDpi xmlns:a14="http://schemas.microsoft.com/office/drawing/2010/main" val="0"/>
                              </a:ext>
                            </a:extLst>
                          </a:blip>
                          <a:srcRect l="64177" b="55814"/>
                          <a:stretch/>
                        </pic:blipFill>
                        <pic:spPr bwMode="auto">
                          <a:xfrm>
                            <a:off x="0" y="0"/>
                            <a:ext cx="1136650" cy="1869440"/>
                          </a:xfrm>
                          <a:prstGeom prst="rect">
                            <a:avLst/>
                          </a:prstGeom>
                          <a:ln>
                            <a:noFill/>
                          </a:ln>
                          <a:extLst>
                            <a:ext uri="{53640926-AAD7-44D8-BBD7-CCE9431645EC}">
                              <a14:shadowObscured xmlns:a14="http://schemas.microsoft.com/office/drawing/2010/main"/>
                            </a:ext>
                          </a:extLst>
                        </pic:spPr>
                      </pic:pic>
                      <wps:wsp>
                        <wps:cNvPr id="304782957" name="Ellipse 8"/>
                        <wps:cNvSpPr/>
                        <wps:spPr>
                          <a:xfrm>
                            <a:off x="908576" y="139781"/>
                            <a:ext cx="211305" cy="2387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131658" name="Ellipse 8"/>
                        <wps:cNvSpPr/>
                        <wps:spPr>
                          <a:xfrm>
                            <a:off x="11649" y="710553"/>
                            <a:ext cx="582421" cy="2154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93702D" id="Groupe 5" o:spid="_x0000_s1026" style="position:absolute;margin-left:0;margin-top:32.2pt;width:89.5pt;height:147.2pt;z-index:-251644928;mso-position-horizontal:center;mso-position-horizontal-relative:margin" coordsize="11366,186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alt="Une image contenant texte, capture d’écran, logiciel, Logiciel multimédia&#10;&#10;Description générée automatiquement" style="position:absolute;width:11366;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">
                  <v:imagedata r:id="rId54" o:title="Une image contenant texte, capture d’écran, logiciel, Logiciel multimédia&#10;&#10;Description générée automatiquement" cropbottom="36578f" cropleft="42059f"/>
                </v:shape>
                <v:oval id="Ellipse 8" o:spid="_x0000_s1028" style="position:absolute;left:9085;top:1397;width:2113;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" filled="f" strokecolor="red" strokeweight="2pt"/>
                <v:oval id="Ellipse 8" o:spid="_x0000_s1029" style="position:absolute;left:116;top:7105;width:5824;height:2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" filled="f" strokecolor="red" strokeweight="2pt"/>
                <w10:wrap type="topAndBottom" anchorx="margin"/>
              </v:group>
            </w:pict>
          </mc:Fallback>
        </mc:AlternateContent>
      </w:r>
      <w:r w:rsidR="009369FD">
        <w:rPr>
          <w:rStyle w:val="Lienhypertexte"/>
          <w:rFonts w:asciiTheme="minorHAnsi" w:eastAsiaTheme="minorHAnsi" w:hAnsiTheme="minorHAnsi" w:cstheme="minorHAnsi"/>
          <w:color w:val="auto"/>
          <w:sz w:val="20"/>
          <w:szCs w:val="20"/>
          <w:u w:val="none"/>
        </w:rPr>
        <w:t>En cas de bug, penser à émettre les logs de l’application</w:t>
      </w:r>
      <w:r w:rsidR="001D2CDE">
        <w:rPr>
          <w:rStyle w:val="Lienhypertexte"/>
          <w:rFonts w:asciiTheme="minorHAnsi" w:eastAsiaTheme="minorHAnsi" w:hAnsiTheme="minorHAnsi" w:cstheme="minorHAnsi"/>
          <w:color w:val="auto"/>
          <w:sz w:val="20"/>
          <w:szCs w:val="20"/>
          <w:u w:val="none"/>
        </w:rPr>
        <w:t xml:space="preserve">. Pour se faire : </w:t>
      </w:r>
      <w:r w:rsidR="003668CF" w:rsidRPr="00812F53">
        <w:rPr>
          <w:rStyle w:val="Lienhypertexte"/>
          <w:rFonts w:asciiTheme="minorHAnsi" w:eastAsiaTheme="minorHAnsi" w:hAnsiTheme="minorHAnsi" w:cstheme="minorHAnsi"/>
          <w:i/>
          <w:iCs/>
          <w:color w:val="auto"/>
          <w:sz w:val="20"/>
          <w:szCs w:val="20"/>
          <w:u w:val="none"/>
        </w:rPr>
        <w:t>Options</w:t>
      </w:r>
      <w:r w:rsidR="00812F53">
        <w:rPr>
          <w:rStyle w:val="Lienhypertexte"/>
          <w:rFonts w:asciiTheme="minorHAnsi" w:eastAsiaTheme="minorHAnsi" w:hAnsiTheme="minorHAnsi" w:cstheme="minorHAnsi"/>
          <w:color w:val="auto"/>
          <w:sz w:val="20"/>
          <w:szCs w:val="20"/>
          <w:u w:val="none"/>
        </w:rPr>
        <w:t xml:space="preserve"> (en haut à droite)</w:t>
      </w:r>
      <w:r w:rsidR="00883B89">
        <w:rPr>
          <w:rStyle w:val="Lienhypertexte"/>
          <w:rFonts w:asciiTheme="minorHAnsi" w:eastAsiaTheme="minorHAnsi" w:hAnsiTheme="minorHAnsi" w:cstheme="minorHAnsi"/>
          <w:color w:val="auto"/>
          <w:sz w:val="20"/>
          <w:szCs w:val="20"/>
          <w:u w:val="none"/>
        </w:rPr>
        <w:t xml:space="preserve">, </w:t>
      </w:r>
      <w:r w:rsidR="00883B89" w:rsidRPr="00DE4A52">
        <w:rPr>
          <w:rStyle w:val="Lienhypertexte"/>
          <w:rFonts w:asciiTheme="minorHAnsi" w:eastAsiaTheme="minorHAnsi" w:hAnsiTheme="minorHAnsi" w:cstheme="minorHAnsi"/>
          <w:i/>
          <w:iCs/>
          <w:color w:val="auto"/>
          <w:sz w:val="20"/>
          <w:szCs w:val="20"/>
          <w:u w:val="none"/>
        </w:rPr>
        <w:t>Send Logs</w:t>
      </w:r>
      <w:r w:rsidR="00883B89">
        <w:rPr>
          <w:rStyle w:val="Lienhypertexte"/>
          <w:rFonts w:asciiTheme="minorHAnsi" w:eastAsiaTheme="minorHAnsi" w:hAnsiTheme="minorHAnsi" w:cstheme="minorHAnsi"/>
          <w:color w:val="auto"/>
          <w:sz w:val="20"/>
          <w:szCs w:val="20"/>
          <w:u w:val="none"/>
        </w:rPr>
        <w:t>. Les logs sont ensuite téléchargeables sur Admin+</w:t>
      </w:r>
      <w:r w:rsidR="00F64DA0">
        <w:rPr>
          <w:rStyle w:val="Lienhypertexte"/>
          <w:rFonts w:asciiTheme="minorHAnsi" w:eastAsiaTheme="minorHAnsi" w:hAnsiTheme="minorHAnsi" w:cstheme="minorHAnsi"/>
          <w:color w:val="auto"/>
          <w:sz w:val="20"/>
          <w:szCs w:val="20"/>
          <w:u w:val="none"/>
        </w:rPr>
        <w:t xml:space="preserve">, en </w:t>
      </w:r>
      <w:r w:rsidR="00DE4A52">
        <w:rPr>
          <w:rStyle w:val="Lienhypertexte"/>
          <w:rFonts w:asciiTheme="minorHAnsi" w:eastAsiaTheme="minorHAnsi" w:hAnsiTheme="minorHAnsi" w:cstheme="minorHAnsi"/>
          <w:color w:val="auto"/>
          <w:sz w:val="20"/>
          <w:szCs w:val="20"/>
          <w:u w:val="none"/>
        </w:rPr>
        <w:t>cherchant</w:t>
      </w:r>
      <w:r w:rsidR="00F64DA0">
        <w:rPr>
          <w:rStyle w:val="Lienhypertexte"/>
          <w:rFonts w:asciiTheme="minorHAnsi" w:eastAsiaTheme="minorHAnsi" w:hAnsiTheme="minorHAnsi" w:cstheme="minorHAnsi"/>
          <w:color w:val="auto"/>
          <w:sz w:val="20"/>
          <w:szCs w:val="20"/>
          <w:u w:val="none"/>
        </w:rPr>
        <w:t xml:space="preserve"> le numéro de l’EFB. Cf procédure </w:t>
      </w:r>
      <w:r w:rsidR="001F31E3" w:rsidRPr="001F31E3">
        <w:rPr>
          <w:rStyle w:val="Lienhypertexte"/>
          <w:rFonts w:asciiTheme="minorHAnsi" w:eastAsiaTheme="minorHAnsi" w:hAnsiTheme="minorHAnsi" w:cstheme="minorHAnsi"/>
          <w:b/>
          <w:bCs/>
          <w:color w:val="FF0000"/>
          <w:sz w:val="20"/>
          <w:szCs w:val="20"/>
          <w:highlight w:val="yellow"/>
          <w:u w:val="none"/>
        </w:rPr>
        <w:t>Admin+</w:t>
      </w:r>
      <w:r w:rsidR="00F64DA0" w:rsidRPr="00DE4A52">
        <w:rPr>
          <w:rStyle w:val="Lienhypertexte"/>
          <w:rFonts w:asciiTheme="minorHAnsi" w:eastAsiaTheme="minorHAnsi" w:hAnsiTheme="minorHAnsi" w:cstheme="minorHAnsi"/>
          <w:color w:val="auto"/>
          <w:sz w:val="20"/>
          <w:szCs w:val="20"/>
          <w:u w:val="none"/>
        </w:rPr>
        <w:t xml:space="preserve">. </w:t>
      </w:r>
      <w:r w:rsidR="00DE4A52" w:rsidRPr="00DE4A52">
        <w:rPr>
          <w:rStyle w:val="Lienhypertexte"/>
          <w:rFonts w:asciiTheme="minorHAnsi" w:eastAsiaTheme="minorHAnsi" w:hAnsiTheme="minorHAnsi" w:cstheme="minorHAnsi"/>
          <w:color w:val="auto"/>
          <w:sz w:val="20"/>
          <w:szCs w:val="20"/>
          <w:u w:val="none"/>
        </w:rPr>
        <w:t>Les joindre au ticket</w:t>
      </w:r>
      <w:r w:rsidR="00DE4A52">
        <w:rPr>
          <w:rStyle w:val="Lienhypertexte"/>
          <w:rFonts w:asciiTheme="minorHAnsi" w:eastAsiaTheme="minorHAnsi" w:hAnsiTheme="minorHAnsi" w:cstheme="minorHAnsi"/>
          <w:color w:val="auto"/>
          <w:sz w:val="20"/>
          <w:szCs w:val="20"/>
          <w:u w:val="none"/>
        </w:rPr>
        <w:t>.</w:t>
      </w:r>
    </w:p>
    <w:p w14:paraId="43FE7CE2" w14:textId="1580F0A8" w:rsidR="00D24E9C" w:rsidRDefault="00D24E9C" w:rsidP="003668CF">
      <w:pPr>
        <w:jc w:val="both"/>
        <w:rPr>
          <w:rStyle w:val="Lienhypertexte"/>
          <w:rFonts w:asciiTheme="minorHAnsi" w:eastAsiaTheme="minorHAnsi" w:hAnsiTheme="minorHAnsi" w:cstheme="minorHAnsi"/>
          <w:color w:val="auto"/>
          <w:sz w:val="20"/>
          <w:szCs w:val="20"/>
          <w:u w:val="none"/>
        </w:rPr>
      </w:pPr>
    </w:p>
    <w:p w14:paraId="53662D29" w14:textId="32B38DFF" w:rsidR="00B33E5F" w:rsidRPr="004C382A" w:rsidRDefault="00B33E5F" w:rsidP="003668CF">
      <w:pPr>
        <w:jc w:val="both"/>
        <w:rPr>
          <w:rStyle w:val="Lienhypertexte"/>
          <w:rFonts w:asciiTheme="minorHAnsi" w:eastAsiaTheme="minorHAnsi" w:hAnsiTheme="minorHAnsi" w:cstheme="minorHAnsi"/>
          <w:color w:val="auto"/>
          <w:sz w:val="20"/>
          <w:szCs w:val="20"/>
          <w:u w:val="none"/>
        </w:rPr>
      </w:pPr>
    </w:p>
    <w:p w14:paraId="72AEE58D" w14:textId="1691787C" w:rsidR="00BB7E3A" w:rsidRDefault="00BB7E3A" w:rsidP="006F6016">
      <w:pPr>
        <w:pStyle w:val="Titre2"/>
      </w:pPr>
      <w:bookmarkStart w:id="135" w:name="_GOODREADER"/>
      <w:bookmarkStart w:id="136" w:name="_Toc168580262"/>
      <w:bookmarkEnd w:id="135"/>
      <w:r>
        <w:t>GOODREADER</w:t>
      </w:r>
      <w:bookmarkEnd w:id="136"/>
    </w:p>
    <w:p w14:paraId="2D5888C7" w14:textId="5C0CC05B" w:rsidR="00BB7E3A" w:rsidRPr="00BB7E3A" w:rsidRDefault="00BB7E3A" w:rsidP="00BB7E3A">
      <w:pPr>
        <w:widowControl/>
        <w:adjustRightInd w:val="0"/>
        <w:ind w:right="14"/>
        <w:jc w:val="both"/>
        <w:rPr>
          <w:rFonts w:asciiTheme="minorHAnsi" w:eastAsiaTheme="minorHAnsi" w:hAnsiTheme="minorHAnsi" w:cstheme="minorHAnsi"/>
          <w:color w:val="000000"/>
          <w:sz w:val="20"/>
          <w:szCs w:val="20"/>
        </w:rPr>
      </w:pPr>
      <w:r w:rsidRPr="00BB7E3A">
        <w:rPr>
          <w:rFonts w:asciiTheme="minorHAnsi" w:eastAsiaTheme="minorHAnsi" w:hAnsiTheme="minorHAnsi" w:cstheme="minorHAnsi"/>
          <w:color w:val="000000"/>
          <w:sz w:val="20"/>
          <w:szCs w:val="20"/>
        </w:rPr>
        <w:t>Goodreader est une application robuste de consultation documentaire P</w:t>
      </w:r>
      <w:r w:rsidR="002821F9">
        <w:rPr>
          <w:rFonts w:asciiTheme="minorHAnsi" w:eastAsiaTheme="minorHAnsi" w:hAnsiTheme="minorHAnsi" w:cstheme="minorHAnsi"/>
          <w:color w:val="000000"/>
          <w:sz w:val="20"/>
          <w:szCs w:val="20"/>
        </w:rPr>
        <w:t>DF</w:t>
      </w:r>
      <w:r w:rsidRPr="00BB7E3A">
        <w:rPr>
          <w:rFonts w:asciiTheme="minorHAnsi" w:eastAsiaTheme="minorHAnsi" w:hAnsiTheme="minorHAnsi" w:cstheme="minorHAnsi"/>
          <w:color w:val="000000"/>
          <w:sz w:val="20"/>
          <w:szCs w:val="20"/>
        </w:rPr>
        <w:t>. Les manuels et autres documentations opérationnelles nécessaires au vol sont disponibles et mis à jour lors des synchronisations avant chaque vol.</w:t>
      </w:r>
    </w:p>
    <w:p w14:paraId="5F1F198E" w14:textId="055A4006" w:rsidR="00BB7E3A" w:rsidRPr="00D7076F" w:rsidRDefault="002821F9" w:rsidP="002821F9">
      <w:pPr>
        <w:pStyle w:val="Corpsdetexte"/>
        <w:spacing w:before="95" w:line="249" w:lineRule="auto"/>
        <w:ind w:right="14"/>
        <w:jc w:val="both"/>
        <w:rPr>
          <w:rFonts w:asciiTheme="minorHAnsi" w:hAnsiTheme="minorHAnsi" w:cstheme="minorHAnsi"/>
        </w:rPr>
      </w:pPr>
      <w:r w:rsidRPr="002821F9">
        <w:rPr>
          <w:rFonts w:asciiTheme="minorHAnsi" w:hAnsiTheme="minorHAnsi" w:cstheme="minorHAnsi"/>
          <w:b/>
          <w:bCs/>
          <w:u w:val="single"/>
        </w:rPr>
        <w:t>Paramètrage :</w:t>
      </w:r>
      <w:r>
        <w:rPr>
          <w:rFonts w:asciiTheme="minorHAnsi" w:hAnsiTheme="minorHAnsi" w:cstheme="minorHAnsi"/>
        </w:rPr>
        <w:t xml:space="preserve"> </w:t>
      </w:r>
      <w:r w:rsidR="00BB7E3A" w:rsidRPr="00D7076F">
        <w:rPr>
          <w:rFonts w:asciiTheme="minorHAnsi" w:hAnsiTheme="minorHAnsi" w:cstheme="minorHAnsi"/>
        </w:rPr>
        <w:t>Pour</w:t>
      </w:r>
      <w:r w:rsidR="00BB7E3A" w:rsidRPr="00D7076F">
        <w:rPr>
          <w:rFonts w:asciiTheme="minorHAnsi" w:hAnsiTheme="minorHAnsi" w:cstheme="minorHAnsi"/>
          <w:spacing w:val="-5"/>
        </w:rPr>
        <w:t xml:space="preserve"> </w:t>
      </w:r>
      <w:r w:rsidR="00BB7E3A" w:rsidRPr="00D7076F">
        <w:rPr>
          <w:rFonts w:asciiTheme="minorHAnsi" w:hAnsiTheme="minorHAnsi" w:cstheme="minorHAnsi"/>
        </w:rPr>
        <w:t>connecter</w:t>
      </w:r>
      <w:r w:rsidR="00BB7E3A" w:rsidRPr="00D7076F">
        <w:rPr>
          <w:rFonts w:asciiTheme="minorHAnsi" w:hAnsiTheme="minorHAnsi" w:cstheme="minorHAnsi"/>
          <w:spacing w:val="-5"/>
        </w:rPr>
        <w:t xml:space="preserve"> </w:t>
      </w:r>
      <w:r w:rsidR="00BB7E3A" w:rsidRPr="00D7076F">
        <w:rPr>
          <w:rFonts w:asciiTheme="minorHAnsi" w:hAnsiTheme="minorHAnsi" w:cstheme="minorHAnsi"/>
        </w:rPr>
        <w:t>un</w:t>
      </w:r>
      <w:r w:rsidR="00BB7E3A" w:rsidRPr="00D7076F">
        <w:rPr>
          <w:rFonts w:asciiTheme="minorHAnsi" w:hAnsiTheme="minorHAnsi" w:cstheme="minorHAnsi"/>
          <w:spacing w:val="-4"/>
        </w:rPr>
        <w:t xml:space="preserve"> </w:t>
      </w:r>
      <w:r w:rsidR="00BB7E3A" w:rsidRPr="00D7076F">
        <w:rPr>
          <w:rFonts w:asciiTheme="minorHAnsi" w:hAnsiTheme="minorHAnsi" w:cstheme="minorHAnsi"/>
        </w:rPr>
        <w:t>iPad</w:t>
      </w:r>
      <w:r w:rsidR="00BB7E3A" w:rsidRPr="00D7076F">
        <w:rPr>
          <w:rFonts w:asciiTheme="minorHAnsi" w:hAnsiTheme="minorHAnsi" w:cstheme="minorHAnsi"/>
          <w:spacing w:val="-5"/>
        </w:rPr>
        <w:t xml:space="preserve"> </w:t>
      </w:r>
      <w:r w:rsidR="00BB7E3A" w:rsidRPr="00D7076F">
        <w:rPr>
          <w:rFonts w:asciiTheme="minorHAnsi" w:hAnsiTheme="minorHAnsi" w:cstheme="minorHAnsi"/>
        </w:rPr>
        <w:t>au</w:t>
      </w:r>
      <w:r w:rsidR="00BB7E3A" w:rsidRPr="00D7076F">
        <w:rPr>
          <w:rFonts w:asciiTheme="minorHAnsi" w:hAnsiTheme="minorHAnsi" w:cstheme="minorHAnsi"/>
          <w:spacing w:val="-4"/>
        </w:rPr>
        <w:t xml:space="preserve"> </w:t>
      </w:r>
      <w:r w:rsidR="00BB7E3A" w:rsidRPr="00D7076F">
        <w:rPr>
          <w:rFonts w:asciiTheme="minorHAnsi" w:hAnsiTheme="minorHAnsi" w:cstheme="minorHAnsi"/>
        </w:rPr>
        <w:t>serveur</w:t>
      </w:r>
      <w:r w:rsidR="00BB7E3A" w:rsidRPr="00D7076F">
        <w:rPr>
          <w:rFonts w:asciiTheme="minorHAnsi" w:hAnsiTheme="minorHAnsi" w:cstheme="minorHAnsi"/>
          <w:spacing w:val="-5"/>
        </w:rPr>
        <w:t xml:space="preserve"> </w:t>
      </w:r>
      <w:r w:rsidR="00BB7E3A" w:rsidRPr="00D7076F">
        <w:rPr>
          <w:rFonts w:asciiTheme="minorHAnsi" w:hAnsiTheme="minorHAnsi" w:cstheme="minorHAnsi"/>
        </w:rPr>
        <w:t>eBiblio</w:t>
      </w:r>
      <w:r w:rsidR="00BB7E3A" w:rsidRPr="00D7076F">
        <w:rPr>
          <w:rFonts w:asciiTheme="minorHAnsi" w:hAnsiTheme="minorHAnsi" w:cstheme="minorHAnsi"/>
          <w:spacing w:val="-4"/>
        </w:rPr>
        <w:t xml:space="preserve"> </w:t>
      </w:r>
      <w:r w:rsidR="00BB7E3A" w:rsidRPr="00D7076F">
        <w:rPr>
          <w:rFonts w:asciiTheme="minorHAnsi" w:hAnsiTheme="minorHAnsi" w:cstheme="minorHAnsi"/>
        </w:rPr>
        <w:t>suivre</w:t>
      </w:r>
      <w:r w:rsidR="00BB7E3A" w:rsidRPr="00D7076F">
        <w:rPr>
          <w:rFonts w:asciiTheme="minorHAnsi" w:hAnsiTheme="minorHAnsi" w:cstheme="minorHAnsi"/>
          <w:spacing w:val="-5"/>
        </w:rPr>
        <w:t xml:space="preserve"> </w:t>
      </w:r>
      <w:r>
        <w:rPr>
          <w:rFonts w:asciiTheme="minorHAnsi" w:hAnsiTheme="minorHAnsi" w:cstheme="minorHAnsi"/>
        </w:rPr>
        <w:t>ces étapes</w:t>
      </w:r>
      <w:r w:rsidR="00BB7E3A" w:rsidRPr="00D7076F">
        <w:rPr>
          <w:rFonts w:asciiTheme="minorHAnsi" w:hAnsiTheme="minorHAnsi" w:cstheme="minorHAnsi"/>
          <w:spacing w:val="-4"/>
        </w:rPr>
        <w:t xml:space="preserve"> </w:t>
      </w:r>
      <w:r w:rsidR="00BB7E3A" w:rsidRPr="00D7076F">
        <w:rPr>
          <w:rFonts w:asciiTheme="minorHAnsi" w:hAnsiTheme="minorHAnsi" w:cstheme="minorHAnsi"/>
          <w:spacing w:val="-10"/>
        </w:rPr>
        <w:t>:</w:t>
      </w:r>
    </w:p>
    <w:p w14:paraId="47243321" w14:textId="67AE2B8C" w:rsidR="00BB7E3A" w:rsidRPr="00D7076F" w:rsidRDefault="00BB7E3A" w:rsidP="00977D44">
      <w:pPr>
        <w:pStyle w:val="Paragraphedeliste"/>
        <w:numPr>
          <w:ilvl w:val="0"/>
          <w:numId w:val="20"/>
        </w:numPr>
        <w:tabs>
          <w:tab w:val="left" w:pos="1236"/>
        </w:tabs>
        <w:spacing w:before="51"/>
        <w:ind w:right="14"/>
        <w:jc w:val="left"/>
        <w:rPr>
          <w:rFonts w:asciiTheme="minorHAnsi" w:hAnsiTheme="minorHAnsi" w:cstheme="minorHAnsi"/>
          <w:sz w:val="20"/>
        </w:rPr>
      </w:pPr>
      <w:r w:rsidRPr="00D7076F">
        <w:rPr>
          <w:rFonts w:asciiTheme="minorHAnsi" w:hAnsiTheme="minorHAnsi" w:cstheme="minorHAnsi"/>
          <w:sz w:val="20"/>
        </w:rPr>
        <w:t>Ouvrir</w:t>
      </w:r>
      <w:r w:rsidRPr="00D7076F">
        <w:rPr>
          <w:rFonts w:asciiTheme="minorHAnsi" w:hAnsiTheme="minorHAnsi" w:cstheme="minorHAnsi"/>
          <w:spacing w:val="-7"/>
          <w:sz w:val="20"/>
        </w:rPr>
        <w:t xml:space="preserve"> </w:t>
      </w:r>
      <w:r w:rsidRPr="00D7076F">
        <w:rPr>
          <w:rFonts w:asciiTheme="minorHAnsi" w:hAnsiTheme="minorHAnsi" w:cstheme="minorHAnsi"/>
          <w:sz w:val="20"/>
        </w:rPr>
        <w:t>l’application</w:t>
      </w:r>
      <w:r w:rsidRPr="00D7076F">
        <w:rPr>
          <w:rFonts w:asciiTheme="minorHAnsi" w:hAnsiTheme="minorHAnsi" w:cstheme="minorHAnsi"/>
          <w:spacing w:val="-6"/>
          <w:sz w:val="20"/>
        </w:rPr>
        <w:t xml:space="preserve"> </w:t>
      </w:r>
      <w:r w:rsidRPr="00D7076F">
        <w:rPr>
          <w:rFonts w:asciiTheme="minorHAnsi" w:hAnsiTheme="minorHAnsi" w:cstheme="minorHAnsi"/>
          <w:spacing w:val="-2"/>
          <w:sz w:val="20"/>
        </w:rPr>
        <w:t>Goodreader</w:t>
      </w:r>
    </w:p>
    <w:p w14:paraId="52CA4AF6" w14:textId="7E528AB6" w:rsidR="00BB7E3A" w:rsidRPr="00D7076F" w:rsidRDefault="00BB7E3A" w:rsidP="00977D44">
      <w:pPr>
        <w:pStyle w:val="Paragraphedeliste"/>
        <w:numPr>
          <w:ilvl w:val="0"/>
          <w:numId w:val="20"/>
        </w:numPr>
        <w:tabs>
          <w:tab w:val="left" w:pos="1237"/>
        </w:tabs>
        <w:spacing w:before="29"/>
        <w:ind w:right="14"/>
        <w:jc w:val="left"/>
        <w:rPr>
          <w:rFonts w:asciiTheme="minorHAnsi" w:hAnsiTheme="minorHAnsi" w:cstheme="minorHAnsi"/>
          <w:sz w:val="20"/>
        </w:rPr>
      </w:pPr>
      <w:r w:rsidRPr="00D7076F">
        <w:rPr>
          <w:rFonts w:asciiTheme="minorHAnsi" w:hAnsiTheme="minorHAnsi" w:cstheme="minorHAnsi"/>
          <w:sz w:val="20"/>
        </w:rPr>
        <w:t>Cliquer</w:t>
      </w:r>
      <w:r w:rsidRPr="00D7076F">
        <w:rPr>
          <w:rFonts w:asciiTheme="minorHAnsi" w:hAnsiTheme="minorHAnsi" w:cstheme="minorHAnsi"/>
          <w:spacing w:val="-5"/>
          <w:sz w:val="20"/>
        </w:rPr>
        <w:t xml:space="preserve"> </w:t>
      </w:r>
      <w:r w:rsidRPr="00D7076F">
        <w:rPr>
          <w:rFonts w:asciiTheme="minorHAnsi" w:hAnsiTheme="minorHAnsi" w:cstheme="minorHAnsi"/>
          <w:sz w:val="20"/>
        </w:rPr>
        <w:t>sur</w:t>
      </w:r>
      <w:r w:rsidRPr="00D7076F">
        <w:rPr>
          <w:rFonts w:asciiTheme="minorHAnsi" w:hAnsiTheme="minorHAnsi" w:cstheme="minorHAnsi"/>
          <w:spacing w:val="-4"/>
          <w:sz w:val="20"/>
        </w:rPr>
        <w:t xml:space="preserve"> </w:t>
      </w:r>
      <w:r w:rsidRPr="00D7076F">
        <w:rPr>
          <w:rFonts w:asciiTheme="minorHAnsi" w:hAnsiTheme="minorHAnsi" w:cstheme="minorHAnsi"/>
          <w:sz w:val="20"/>
        </w:rPr>
        <w:t>"Connect"</w:t>
      </w:r>
      <w:r w:rsidRPr="00D7076F">
        <w:rPr>
          <w:rFonts w:asciiTheme="minorHAnsi" w:hAnsiTheme="minorHAnsi" w:cstheme="minorHAnsi"/>
          <w:spacing w:val="-4"/>
          <w:sz w:val="20"/>
        </w:rPr>
        <w:t xml:space="preserve"> </w:t>
      </w:r>
      <w:r w:rsidRPr="00D7076F">
        <w:rPr>
          <w:rFonts w:asciiTheme="minorHAnsi" w:hAnsiTheme="minorHAnsi" w:cstheme="minorHAnsi"/>
          <w:sz w:val="20"/>
        </w:rPr>
        <w:t>en</w:t>
      </w:r>
      <w:r w:rsidRPr="00D7076F">
        <w:rPr>
          <w:rFonts w:asciiTheme="minorHAnsi" w:hAnsiTheme="minorHAnsi" w:cstheme="minorHAnsi"/>
          <w:spacing w:val="-4"/>
          <w:sz w:val="20"/>
        </w:rPr>
        <w:t xml:space="preserve"> </w:t>
      </w:r>
      <w:r w:rsidRPr="00D7076F">
        <w:rPr>
          <w:rFonts w:asciiTheme="minorHAnsi" w:hAnsiTheme="minorHAnsi" w:cstheme="minorHAnsi"/>
          <w:sz w:val="20"/>
        </w:rPr>
        <w:t>bas</w:t>
      </w:r>
      <w:r w:rsidRPr="00D7076F">
        <w:rPr>
          <w:rFonts w:asciiTheme="minorHAnsi" w:hAnsiTheme="minorHAnsi" w:cstheme="minorHAnsi"/>
          <w:spacing w:val="-4"/>
          <w:sz w:val="20"/>
        </w:rPr>
        <w:t xml:space="preserve"> </w:t>
      </w:r>
      <w:r w:rsidRPr="00D7076F">
        <w:rPr>
          <w:rFonts w:asciiTheme="minorHAnsi" w:hAnsiTheme="minorHAnsi" w:cstheme="minorHAnsi"/>
          <w:sz w:val="20"/>
        </w:rPr>
        <w:t>à</w:t>
      </w:r>
      <w:r w:rsidRPr="00D7076F">
        <w:rPr>
          <w:rFonts w:asciiTheme="minorHAnsi" w:hAnsiTheme="minorHAnsi" w:cstheme="minorHAnsi"/>
          <w:spacing w:val="-4"/>
          <w:sz w:val="20"/>
        </w:rPr>
        <w:t xml:space="preserve"> </w:t>
      </w:r>
      <w:r w:rsidRPr="00D7076F">
        <w:rPr>
          <w:rFonts w:asciiTheme="minorHAnsi" w:hAnsiTheme="minorHAnsi" w:cstheme="minorHAnsi"/>
          <w:spacing w:val="-2"/>
          <w:sz w:val="20"/>
        </w:rPr>
        <w:t>droite</w:t>
      </w:r>
    </w:p>
    <w:p w14:paraId="35AA8E45" w14:textId="052CF5AB" w:rsidR="00BB7E3A" w:rsidRPr="00D7076F" w:rsidRDefault="00BB7E3A" w:rsidP="00977D44">
      <w:pPr>
        <w:pStyle w:val="Paragraphedeliste"/>
        <w:numPr>
          <w:ilvl w:val="0"/>
          <w:numId w:val="20"/>
        </w:numPr>
        <w:tabs>
          <w:tab w:val="left" w:pos="1237"/>
        </w:tabs>
        <w:spacing w:before="31"/>
        <w:ind w:right="14"/>
        <w:jc w:val="left"/>
        <w:rPr>
          <w:rFonts w:asciiTheme="minorHAnsi" w:hAnsiTheme="minorHAnsi" w:cstheme="minorHAnsi"/>
          <w:sz w:val="20"/>
        </w:rPr>
      </w:pPr>
      <w:r w:rsidRPr="00D7076F">
        <w:rPr>
          <w:rFonts w:asciiTheme="minorHAnsi" w:hAnsiTheme="minorHAnsi" w:cstheme="minorHAnsi"/>
          <w:sz w:val="20"/>
        </w:rPr>
        <w:t>Dans</w:t>
      </w:r>
      <w:r w:rsidRPr="00D7076F">
        <w:rPr>
          <w:rFonts w:asciiTheme="minorHAnsi" w:hAnsiTheme="minorHAnsi" w:cstheme="minorHAnsi"/>
          <w:spacing w:val="-5"/>
          <w:sz w:val="20"/>
        </w:rPr>
        <w:t xml:space="preserve"> </w:t>
      </w:r>
      <w:r w:rsidRPr="00D7076F">
        <w:rPr>
          <w:rFonts w:asciiTheme="minorHAnsi" w:hAnsiTheme="minorHAnsi" w:cstheme="minorHAnsi"/>
          <w:sz w:val="20"/>
        </w:rPr>
        <w:t>"Saved</w:t>
      </w:r>
      <w:r w:rsidRPr="00D7076F">
        <w:rPr>
          <w:rFonts w:asciiTheme="minorHAnsi" w:hAnsiTheme="minorHAnsi" w:cstheme="minorHAnsi"/>
          <w:spacing w:val="-4"/>
          <w:sz w:val="20"/>
        </w:rPr>
        <w:t xml:space="preserve"> </w:t>
      </w:r>
      <w:r w:rsidRPr="00D7076F">
        <w:rPr>
          <w:rFonts w:asciiTheme="minorHAnsi" w:hAnsiTheme="minorHAnsi" w:cstheme="minorHAnsi"/>
          <w:sz w:val="20"/>
        </w:rPr>
        <w:t>server",</w:t>
      </w:r>
      <w:r w:rsidRPr="00D7076F">
        <w:rPr>
          <w:rFonts w:asciiTheme="minorHAnsi" w:hAnsiTheme="minorHAnsi" w:cstheme="minorHAnsi"/>
          <w:spacing w:val="-6"/>
          <w:sz w:val="20"/>
        </w:rPr>
        <w:t xml:space="preserve"> </w:t>
      </w:r>
      <w:r w:rsidRPr="00D7076F">
        <w:rPr>
          <w:rFonts w:asciiTheme="minorHAnsi" w:hAnsiTheme="minorHAnsi" w:cstheme="minorHAnsi"/>
          <w:sz w:val="20"/>
        </w:rPr>
        <w:t>cliquer</w:t>
      </w:r>
      <w:r w:rsidRPr="00D7076F">
        <w:rPr>
          <w:rFonts w:asciiTheme="minorHAnsi" w:hAnsiTheme="minorHAnsi" w:cstheme="minorHAnsi"/>
          <w:spacing w:val="-5"/>
          <w:sz w:val="20"/>
        </w:rPr>
        <w:t xml:space="preserve"> </w:t>
      </w:r>
      <w:r w:rsidRPr="00D7076F">
        <w:rPr>
          <w:rFonts w:asciiTheme="minorHAnsi" w:hAnsiTheme="minorHAnsi" w:cstheme="minorHAnsi"/>
          <w:sz w:val="20"/>
        </w:rPr>
        <w:t>sur</w:t>
      </w:r>
      <w:r w:rsidRPr="00D7076F">
        <w:rPr>
          <w:rFonts w:asciiTheme="minorHAnsi" w:hAnsiTheme="minorHAnsi" w:cstheme="minorHAnsi"/>
          <w:spacing w:val="-5"/>
          <w:sz w:val="20"/>
        </w:rPr>
        <w:t xml:space="preserve"> </w:t>
      </w:r>
      <w:r w:rsidRPr="00D7076F">
        <w:rPr>
          <w:rFonts w:asciiTheme="minorHAnsi" w:hAnsiTheme="minorHAnsi" w:cstheme="minorHAnsi"/>
          <w:sz w:val="20"/>
        </w:rPr>
        <w:t>le</w:t>
      </w:r>
      <w:r w:rsidRPr="00D7076F">
        <w:rPr>
          <w:rFonts w:asciiTheme="minorHAnsi" w:hAnsiTheme="minorHAnsi" w:cstheme="minorHAnsi"/>
          <w:spacing w:val="-4"/>
          <w:sz w:val="20"/>
        </w:rPr>
        <w:t xml:space="preserve"> </w:t>
      </w:r>
      <w:r w:rsidRPr="00D7076F">
        <w:rPr>
          <w:rFonts w:asciiTheme="minorHAnsi" w:hAnsiTheme="minorHAnsi" w:cstheme="minorHAnsi"/>
          <w:spacing w:val="-5"/>
          <w:sz w:val="20"/>
        </w:rPr>
        <w:t>"+"</w:t>
      </w:r>
    </w:p>
    <w:p w14:paraId="6B20AACE" w14:textId="66E03B78" w:rsidR="00BB7E3A" w:rsidRPr="002821F9" w:rsidRDefault="00BB7E3A" w:rsidP="00977D44">
      <w:pPr>
        <w:pStyle w:val="Paragraphedeliste"/>
        <w:numPr>
          <w:ilvl w:val="0"/>
          <w:numId w:val="20"/>
        </w:numPr>
        <w:tabs>
          <w:tab w:val="left" w:pos="1237"/>
        </w:tabs>
        <w:ind w:right="14"/>
        <w:jc w:val="left"/>
        <w:rPr>
          <w:rFonts w:asciiTheme="minorHAnsi" w:hAnsiTheme="minorHAnsi" w:cstheme="minorHAnsi"/>
          <w:sz w:val="20"/>
        </w:rPr>
      </w:pPr>
      <w:r w:rsidRPr="00D7076F">
        <w:rPr>
          <w:rFonts w:asciiTheme="minorHAnsi" w:hAnsiTheme="minorHAnsi" w:cstheme="minorHAnsi"/>
          <w:spacing w:val="-4"/>
          <w:sz w:val="20"/>
        </w:rPr>
        <w:t>Sélectionner</w:t>
      </w:r>
      <w:r w:rsidRPr="00D7076F">
        <w:rPr>
          <w:rFonts w:asciiTheme="minorHAnsi" w:hAnsiTheme="minorHAnsi" w:cstheme="minorHAnsi"/>
          <w:spacing w:val="7"/>
          <w:sz w:val="20"/>
        </w:rPr>
        <w:t xml:space="preserve"> </w:t>
      </w:r>
      <w:r w:rsidRPr="00D7076F">
        <w:rPr>
          <w:rFonts w:asciiTheme="minorHAnsi" w:hAnsiTheme="minorHAnsi" w:cstheme="minorHAnsi"/>
          <w:spacing w:val="-4"/>
          <w:sz w:val="20"/>
        </w:rPr>
        <w:t>"WebDAV</w:t>
      </w:r>
      <w:r w:rsidRPr="00D7076F">
        <w:rPr>
          <w:rFonts w:asciiTheme="minorHAnsi" w:hAnsiTheme="minorHAnsi" w:cstheme="minorHAnsi"/>
          <w:spacing w:val="4"/>
          <w:sz w:val="20"/>
        </w:rPr>
        <w:t xml:space="preserve"> </w:t>
      </w:r>
      <w:r w:rsidRPr="00D7076F">
        <w:rPr>
          <w:rFonts w:asciiTheme="minorHAnsi" w:hAnsiTheme="minorHAnsi" w:cstheme="minorHAnsi"/>
          <w:spacing w:val="-4"/>
          <w:sz w:val="20"/>
        </w:rPr>
        <w:t>Server"</w:t>
      </w:r>
    </w:p>
    <w:p w14:paraId="5A0C0EAE" w14:textId="43565657" w:rsidR="002821F9" w:rsidRPr="00D7076F" w:rsidRDefault="002821F9" w:rsidP="002821F9">
      <w:pPr>
        <w:pStyle w:val="Paragraphedeliste"/>
        <w:tabs>
          <w:tab w:val="left" w:pos="1237"/>
        </w:tabs>
        <w:ind w:left="716" w:right="14" w:firstLine="0"/>
        <w:rPr>
          <w:rFonts w:asciiTheme="minorHAnsi" w:hAnsiTheme="minorHAnsi" w:cstheme="minorHAnsi"/>
          <w:sz w:val="20"/>
        </w:rPr>
      </w:pPr>
      <w:r w:rsidRPr="00D7076F">
        <w:rPr>
          <w:rFonts w:asciiTheme="minorHAnsi" w:hAnsiTheme="minorHAnsi" w:cstheme="minorHAnsi"/>
          <w:noProof/>
        </w:rPr>
        <w:lastRenderedPageBreak/>
        <w:drawing>
          <wp:anchor distT="0" distB="0" distL="0" distR="0" simplePos="0" relativeHeight="251660288" behindDoc="0" locked="0" layoutInCell="1" allowOverlap="1" wp14:anchorId="3D028B7D" wp14:editId="214B631F">
            <wp:simplePos x="0" y="0"/>
            <wp:positionH relativeFrom="page">
              <wp:posOffset>2869565</wp:posOffset>
            </wp:positionH>
            <wp:positionV relativeFrom="paragraph">
              <wp:posOffset>200448</wp:posOffset>
            </wp:positionV>
            <wp:extent cx="1870710" cy="2560320"/>
            <wp:effectExtent l="0" t="0" r="0" b="0"/>
            <wp:wrapSquare wrapText="bothSides"/>
            <wp:docPr id="303" name="image82.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82.jpeg" descr="A screenshot of a computer&#10;&#10;Description automatically generated"/>
                    <pic:cNvPicPr/>
                  </pic:nvPicPr>
                  <pic:blipFill>
                    <a:blip r:embed="rId55" cstate="print"/>
                    <a:stretch>
                      <a:fillRect/>
                    </a:stretch>
                  </pic:blipFill>
                  <pic:spPr>
                    <a:xfrm>
                      <a:off x="0" y="0"/>
                      <a:ext cx="1870710" cy="2560320"/>
                    </a:xfrm>
                    <a:prstGeom prst="rect">
                      <a:avLst/>
                    </a:prstGeom>
                  </pic:spPr>
                </pic:pic>
              </a:graphicData>
            </a:graphic>
            <wp14:sizeRelH relativeFrom="margin">
              <wp14:pctWidth>0</wp14:pctWidth>
            </wp14:sizeRelH>
            <wp14:sizeRelV relativeFrom="margin">
              <wp14:pctHeight>0</wp14:pctHeight>
            </wp14:sizeRelV>
          </wp:anchor>
        </w:drawing>
      </w:r>
    </w:p>
    <w:p w14:paraId="6A17A8F8" w14:textId="288C4D9E" w:rsidR="002821F9" w:rsidRPr="002821F9" w:rsidRDefault="002821F9" w:rsidP="002821F9">
      <w:pPr>
        <w:pStyle w:val="Corpsdetexte"/>
        <w:spacing w:before="8"/>
        <w:ind w:left="284" w:right="14"/>
        <w:jc w:val="both"/>
        <w:rPr>
          <w:rFonts w:asciiTheme="minorHAnsi" w:hAnsiTheme="minorHAnsi" w:cstheme="minorHAnsi"/>
          <w:sz w:val="8"/>
        </w:rPr>
      </w:pPr>
      <w:r w:rsidRPr="00D7076F">
        <w:rPr>
          <w:noProof/>
        </w:rPr>
        <w:drawing>
          <wp:anchor distT="0" distB="0" distL="0" distR="0" simplePos="0" relativeHeight="251659264" behindDoc="0" locked="0" layoutInCell="1" allowOverlap="1" wp14:anchorId="713D63A9" wp14:editId="00ADA97A">
            <wp:simplePos x="0" y="0"/>
            <wp:positionH relativeFrom="margin">
              <wp:posOffset>50800</wp:posOffset>
            </wp:positionH>
            <wp:positionV relativeFrom="paragraph">
              <wp:posOffset>23495</wp:posOffset>
            </wp:positionV>
            <wp:extent cx="2242185" cy="2526030"/>
            <wp:effectExtent l="0" t="0" r="5715" b="7620"/>
            <wp:wrapTopAndBottom/>
            <wp:docPr id="301" name="image81.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81.jpeg" descr="A screenshot of a computer&#10;&#10;Description automatically generated"/>
                    <pic:cNvPicPr/>
                  </pic:nvPicPr>
                  <pic:blipFill>
                    <a:blip r:embed="rId56" cstate="print"/>
                    <a:stretch>
                      <a:fillRect/>
                    </a:stretch>
                  </pic:blipFill>
                  <pic:spPr>
                    <a:xfrm>
                      <a:off x="0" y="0"/>
                      <a:ext cx="2242185" cy="2526030"/>
                    </a:xfrm>
                    <a:prstGeom prst="rect">
                      <a:avLst/>
                    </a:prstGeom>
                  </pic:spPr>
                </pic:pic>
              </a:graphicData>
            </a:graphic>
          </wp:anchor>
        </w:drawing>
      </w:r>
    </w:p>
    <w:p w14:paraId="29B43C14" w14:textId="77777777" w:rsidR="002821F9" w:rsidRPr="002821F9" w:rsidRDefault="00BB7E3A" w:rsidP="00977D44">
      <w:pPr>
        <w:pStyle w:val="Paragraphedeliste"/>
        <w:numPr>
          <w:ilvl w:val="1"/>
          <w:numId w:val="4"/>
        </w:numPr>
        <w:tabs>
          <w:tab w:val="left" w:pos="1096"/>
        </w:tabs>
        <w:spacing w:before="31"/>
        <w:ind w:left="284" w:right="14"/>
        <w:jc w:val="both"/>
        <w:rPr>
          <w:rFonts w:asciiTheme="minorHAnsi" w:hAnsiTheme="minorHAnsi" w:cstheme="minorHAnsi"/>
          <w:sz w:val="20"/>
        </w:rPr>
      </w:pPr>
      <w:r w:rsidRPr="00D7076F">
        <w:rPr>
          <w:rFonts w:asciiTheme="minorHAnsi" w:hAnsiTheme="minorHAnsi" w:cstheme="minorHAnsi"/>
          <w:sz w:val="20"/>
        </w:rPr>
        <w:t>User</w:t>
      </w:r>
      <w:r w:rsidRPr="00D7076F">
        <w:rPr>
          <w:rFonts w:asciiTheme="minorHAnsi" w:hAnsiTheme="minorHAnsi" w:cstheme="minorHAnsi"/>
          <w:spacing w:val="-3"/>
          <w:sz w:val="20"/>
        </w:rPr>
        <w:t xml:space="preserve"> </w:t>
      </w:r>
      <w:r w:rsidRPr="00D7076F">
        <w:rPr>
          <w:rFonts w:asciiTheme="minorHAnsi" w:hAnsiTheme="minorHAnsi" w:cstheme="minorHAnsi"/>
          <w:sz w:val="20"/>
        </w:rPr>
        <w:t>:</w:t>
      </w:r>
      <w:r w:rsidRPr="00D7076F">
        <w:rPr>
          <w:rFonts w:asciiTheme="minorHAnsi" w:hAnsiTheme="minorHAnsi" w:cstheme="minorHAnsi"/>
          <w:spacing w:val="-2"/>
          <w:sz w:val="20"/>
        </w:rPr>
        <w:t xml:space="preserve"> ipadefb</w:t>
      </w:r>
    </w:p>
    <w:p w14:paraId="19485A9B" w14:textId="69ACEAAF" w:rsidR="00BB7E3A" w:rsidRPr="002821F9" w:rsidRDefault="00BB7E3A" w:rsidP="00977D44">
      <w:pPr>
        <w:pStyle w:val="Paragraphedeliste"/>
        <w:numPr>
          <w:ilvl w:val="1"/>
          <w:numId w:val="4"/>
        </w:numPr>
        <w:tabs>
          <w:tab w:val="left" w:pos="1096"/>
        </w:tabs>
        <w:spacing w:before="31"/>
        <w:ind w:left="284" w:right="14"/>
        <w:jc w:val="both"/>
        <w:rPr>
          <w:rFonts w:asciiTheme="minorHAnsi" w:hAnsiTheme="minorHAnsi" w:cstheme="minorHAnsi"/>
          <w:sz w:val="20"/>
        </w:rPr>
      </w:pPr>
      <w:r w:rsidRPr="002821F9">
        <w:rPr>
          <w:rFonts w:asciiTheme="minorHAnsi" w:hAnsiTheme="minorHAnsi" w:cstheme="minorHAnsi"/>
          <w:sz w:val="20"/>
        </w:rPr>
        <w:t>Password</w:t>
      </w:r>
      <w:r w:rsidRPr="002821F9">
        <w:rPr>
          <w:rFonts w:asciiTheme="minorHAnsi" w:hAnsiTheme="minorHAnsi" w:cstheme="minorHAnsi"/>
          <w:spacing w:val="-4"/>
          <w:sz w:val="20"/>
        </w:rPr>
        <w:t xml:space="preserve"> </w:t>
      </w:r>
      <w:r w:rsidRPr="002821F9">
        <w:rPr>
          <w:rFonts w:asciiTheme="minorHAnsi" w:hAnsiTheme="minorHAnsi" w:cstheme="minorHAnsi"/>
          <w:sz w:val="20"/>
        </w:rPr>
        <w:t>:</w:t>
      </w:r>
      <w:r w:rsidRPr="002821F9">
        <w:rPr>
          <w:rFonts w:asciiTheme="minorHAnsi" w:hAnsiTheme="minorHAnsi" w:cstheme="minorHAnsi"/>
          <w:spacing w:val="-4"/>
          <w:sz w:val="20"/>
        </w:rPr>
        <w:t xml:space="preserve"> </w:t>
      </w:r>
      <w:r w:rsidRPr="002821F9">
        <w:rPr>
          <w:rFonts w:asciiTheme="minorHAnsi" w:hAnsiTheme="minorHAnsi" w:cstheme="minorHAnsi"/>
          <w:spacing w:val="-2"/>
          <w:sz w:val="20"/>
          <w:highlight w:val="yellow"/>
        </w:rPr>
        <w:t>8KT4ugxB5</w:t>
      </w:r>
    </w:p>
    <w:p w14:paraId="07C89C7E" w14:textId="77777777" w:rsidR="00BB7E3A" w:rsidRPr="002821F9" w:rsidRDefault="00BB7E3A" w:rsidP="002821F9">
      <w:pPr>
        <w:tabs>
          <w:tab w:val="left" w:pos="865"/>
        </w:tabs>
        <w:spacing w:before="18"/>
        <w:ind w:left="64" w:right="14"/>
        <w:rPr>
          <w:rFonts w:asciiTheme="minorHAnsi" w:hAnsiTheme="minorHAnsi" w:cstheme="minorHAnsi"/>
          <w:sz w:val="20"/>
        </w:rPr>
      </w:pPr>
      <w:r w:rsidRPr="002821F9">
        <w:rPr>
          <w:rFonts w:asciiTheme="minorHAnsi" w:hAnsiTheme="minorHAnsi" w:cstheme="minorHAnsi"/>
          <w:sz w:val="20"/>
        </w:rPr>
        <w:t>Cliquer</w:t>
      </w:r>
      <w:r w:rsidRPr="002821F9">
        <w:rPr>
          <w:rFonts w:asciiTheme="minorHAnsi" w:hAnsiTheme="minorHAnsi" w:cstheme="minorHAnsi"/>
          <w:spacing w:val="-6"/>
          <w:sz w:val="20"/>
        </w:rPr>
        <w:t xml:space="preserve"> </w:t>
      </w:r>
      <w:r w:rsidRPr="002821F9">
        <w:rPr>
          <w:rFonts w:asciiTheme="minorHAnsi" w:hAnsiTheme="minorHAnsi" w:cstheme="minorHAnsi"/>
          <w:sz w:val="20"/>
        </w:rPr>
        <w:t>sur</w:t>
      </w:r>
      <w:r w:rsidRPr="002821F9">
        <w:rPr>
          <w:rFonts w:asciiTheme="minorHAnsi" w:hAnsiTheme="minorHAnsi" w:cstheme="minorHAnsi"/>
          <w:spacing w:val="-5"/>
          <w:sz w:val="20"/>
        </w:rPr>
        <w:t xml:space="preserve"> </w:t>
      </w:r>
      <w:r w:rsidRPr="002821F9">
        <w:rPr>
          <w:rFonts w:asciiTheme="minorHAnsi" w:hAnsiTheme="minorHAnsi" w:cstheme="minorHAnsi"/>
          <w:spacing w:val="-2"/>
          <w:sz w:val="20"/>
        </w:rPr>
        <w:t>"Save"</w:t>
      </w:r>
    </w:p>
    <w:p w14:paraId="36283962" w14:textId="0149CA86" w:rsidR="00BB7E3A" w:rsidRPr="002821F9" w:rsidRDefault="002821F9" w:rsidP="002821F9">
      <w:pPr>
        <w:tabs>
          <w:tab w:val="left" w:pos="865"/>
        </w:tabs>
        <w:spacing w:before="31"/>
        <w:ind w:right="14"/>
        <w:rPr>
          <w:rFonts w:asciiTheme="minorHAnsi" w:hAnsiTheme="minorHAnsi" w:cstheme="minorHAnsi"/>
          <w:sz w:val="20"/>
        </w:rPr>
      </w:pPr>
      <w:r w:rsidRPr="002821F9">
        <w:rPr>
          <w:rFonts w:asciiTheme="minorHAnsi" w:hAnsiTheme="minorHAnsi" w:cstheme="minorHAnsi"/>
          <w:b/>
          <w:bCs/>
          <w:noProof/>
          <w:sz w:val="20"/>
          <w:szCs w:val="20"/>
          <w:u w:val="single"/>
        </w:rPr>
        <w:drawing>
          <wp:anchor distT="0" distB="0" distL="0" distR="0" simplePos="0" relativeHeight="251661312" behindDoc="0" locked="0" layoutInCell="1" allowOverlap="1" wp14:anchorId="23628061" wp14:editId="64265FC5">
            <wp:simplePos x="0" y="0"/>
            <wp:positionH relativeFrom="page">
              <wp:posOffset>1247564</wp:posOffset>
            </wp:positionH>
            <wp:positionV relativeFrom="paragraph">
              <wp:posOffset>207645</wp:posOffset>
            </wp:positionV>
            <wp:extent cx="2463663" cy="1216152"/>
            <wp:effectExtent l="0" t="0" r="0" b="0"/>
            <wp:wrapTopAndBottom/>
            <wp:docPr id="305" name="image83.jpeg"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83.jpeg" descr="A screenshot of a computer program&#10;&#10;Description automatically generated"/>
                    <pic:cNvPicPr/>
                  </pic:nvPicPr>
                  <pic:blipFill>
                    <a:blip r:embed="rId57" cstate="print"/>
                    <a:stretch>
                      <a:fillRect/>
                    </a:stretch>
                  </pic:blipFill>
                  <pic:spPr>
                    <a:xfrm>
                      <a:off x="0" y="0"/>
                      <a:ext cx="2463663" cy="1216152"/>
                    </a:xfrm>
                    <a:prstGeom prst="rect">
                      <a:avLst/>
                    </a:prstGeom>
                  </pic:spPr>
                </pic:pic>
              </a:graphicData>
            </a:graphic>
          </wp:anchor>
        </w:drawing>
      </w:r>
      <w:r w:rsidRPr="002821F9">
        <w:rPr>
          <w:rFonts w:asciiTheme="minorHAnsi" w:hAnsiTheme="minorHAnsi" w:cstheme="minorHAnsi"/>
          <w:b/>
          <w:bCs/>
          <w:sz w:val="20"/>
          <w:szCs w:val="20"/>
          <w:u w:val="single"/>
        </w:rPr>
        <w:t>Synchronisation </w:t>
      </w:r>
      <w:r>
        <w:rPr>
          <w:rFonts w:asciiTheme="minorHAnsi" w:hAnsiTheme="minorHAnsi" w:cstheme="minorHAnsi"/>
          <w:sz w:val="20"/>
        </w:rPr>
        <w:t xml:space="preserve">: </w:t>
      </w:r>
      <w:r w:rsidR="00BB7E3A" w:rsidRPr="002821F9">
        <w:rPr>
          <w:rFonts w:asciiTheme="minorHAnsi" w:hAnsiTheme="minorHAnsi" w:cstheme="minorHAnsi"/>
          <w:sz w:val="20"/>
        </w:rPr>
        <w:t>Dans</w:t>
      </w:r>
      <w:r w:rsidR="00BB7E3A" w:rsidRPr="002821F9">
        <w:rPr>
          <w:rFonts w:asciiTheme="minorHAnsi" w:hAnsiTheme="minorHAnsi" w:cstheme="minorHAnsi"/>
          <w:spacing w:val="-5"/>
          <w:sz w:val="20"/>
        </w:rPr>
        <w:t xml:space="preserve"> </w:t>
      </w:r>
      <w:r w:rsidR="00BB7E3A" w:rsidRPr="002821F9">
        <w:rPr>
          <w:rFonts w:asciiTheme="minorHAnsi" w:hAnsiTheme="minorHAnsi" w:cstheme="minorHAnsi"/>
          <w:sz w:val="20"/>
        </w:rPr>
        <w:t>"Saved</w:t>
      </w:r>
      <w:r w:rsidR="00BB7E3A" w:rsidRPr="002821F9">
        <w:rPr>
          <w:rFonts w:asciiTheme="minorHAnsi" w:hAnsiTheme="minorHAnsi" w:cstheme="minorHAnsi"/>
          <w:spacing w:val="-4"/>
          <w:sz w:val="20"/>
        </w:rPr>
        <w:t xml:space="preserve"> </w:t>
      </w:r>
      <w:r w:rsidR="00BB7E3A" w:rsidRPr="002821F9">
        <w:rPr>
          <w:rFonts w:asciiTheme="minorHAnsi" w:hAnsiTheme="minorHAnsi" w:cstheme="minorHAnsi"/>
          <w:sz w:val="20"/>
        </w:rPr>
        <w:t>Server",</w:t>
      </w:r>
      <w:r w:rsidR="00BB7E3A" w:rsidRPr="002821F9">
        <w:rPr>
          <w:rFonts w:asciiTheme="minorHAnsi" w:hAnsiTheme="minorHAnsi" w:cstheme="minorHAnsi"/>
          <w:spacing w:val="-4"/>
          <w:sz w:val="20"/>
        </w:rPr>
        <w:t xml:space="preserve"> </w:t>
      </w:r>
      <w:r w:rsidR="00BB7E3A" w:rsidRPr="002821F9">
        <w:rPr>
          <w:rFonts w:asciiTheme="minorHAnsi" w:hAnsiTheme="minorHAnsi" w:cstheme="minorHAnsi"/>
          <w:sz w:val="20"/>
        </w:rPr>
        <w:t>cliquer</w:t>
      </w:r>
      <w:r w:rsidR="00BB7E3A" w:rsidRPr="002821F9">
        <w:rPr>
          <w:rFonts w:asciiTheme="minorHAnsi" w:hAnsiTheme="minorHAnsi" w:cstheme="minorHAnsi"/>
          <w:spacing w:val="42"/>
          <w:sz w:val="20"/>
        </w:rPr>
        <w:t xml:space="preserve"> </w:t>
      </w:r>
      <w:r w:rsidR="00BB7E3A" w:rsidRPr="002821F9">
        <w:rPr>
          <w:rFonts w:asciiTheme="minorHAnsi" w:hAnsiTheme="minorHAnsi" w:cstheme="minorHAnsi"/>
          <w:sz w:val="20"/>
        </w:rPr>
        <w:t>sur</w:t>
      </w:r>
      <w:r w:rsidR="00BB7E3A" w:rsidRPr="002821F9">
        <w:rPr>
          <w:rFonts w:asciiTheme="minorHAnsi" w:hAnsiTheme="minorHAnsi" w:cstheme="minorHAnsi"/>
          <w:spacing w:val="-4"/>
          <w:sz w:val="20"/>
        </w:rPr>
        <w:t xml:space="preserve"> </w:t>
      </w:r>
      <w:r w:rsidR="00BB7E3A" w:rsidRPr="002821F9">
        <w:rPr>
          <w:rFonts w:asciiTheme="minorHAnsi" w:hAnsiTheme="minorHAnsi" w:cstheme="minorHAnsi"/>
          <w:spacing w:val="-2"/>
          <w:sz w:val="20"/>
        </w:rPr>
        <w:t>"eBiblio"</w:t>
      </w:r>
    </w:p>
    <w:p w14:paraId="402E3380" w14:textId="725B9E8C" w:rsidR="00BB7E3A" w:rsidRPr="00D7076F" w:rsidRDefault="00BB7E3A" w:rsidP="00BB7E3A">
      <w:pPr>
        <w:pStyle w:val="Corpsdetexte"/>
        <w:spacing w:before="7"/>
        <w:ind w:left="284" w:right="14"/>
        <w:jc w:val="both"/>
        <w:rPr>
          <w:rFonts w:asciiTheme="minorHAnsi" w:hAnsiTheme="minorHAnsi" w:cstheme="minorHAnsi"/>
          <w:sz w:val="8"/>
        </w:rPr>
      </w:pPr>
    </w:p>
    <w:p w14:paraId="49C27FD1" w14:textId="77777777" w:rsidR="002821F9" w:rsidRDefault="00BB7E3A" w:rsidP="002821F9">
      <w:pPr>
        <w:tabs>
          <w:tab w:val="left" w:pos="865"/>
        </w:tabs>
        <w:spacing w:before="27" w:line="230" w:lineRule="auto"/>
        <w:ind w:right="14"/>
        <w:rPr>
          <w:rFonts w:asciiTheme="minorHAnsi" w:hAnsiTheme="minorHAnsi" w:cstheme="minorHAnsi"/>
          <w:sz w:val="20"/>
        </w:rPr>
      </w:pPr>
      <w:r w:rsidRPr="002821F9">
        <w:rPr>
          <w:rFonts w:asciiTheme="minorHAnsi" w:hAnsiTheme="minorHAnsi" w:cstheme="minorHAnsi"/>
          <w:sz w:val="20"/>
        </w:rPr>
        <w:t>Cliquer</w:t>
      </w:r>
      <w:r w:rsidRPr="002821F9">
        <w:rPr>
          <w:rFonts w:asciiTheme="minorHAnsi" w:hAnsiTheme="minorHAnsi" w:cstheme="minorHAnsi"/>
          <w:spacing w:val="-5"/>
          <w:sz w:val="20"/>
        </w:rPr>
        <w:t xml:space="preserve"> </w:t>
      </w:r>
      <w:r w:rsidRPr="002821F9">
        <w:rPr>
          <w:rFonts w:asciiTheme="minorHAnsi" w:hAnsiTheme="minorHAnsi" w:cstheme="minorHAnsi"/>
          <w:sz w:val="20"/>
        </w:rPr>
        <w:t>sur</w:t>
      </w:r>
      <w:r w:rsidRPr="002821F9">
        <w:rPr>
          <w:rFonts w:asciiTheme="minorHAnsi" w:hAnsiTheme="minorHAnsi" w:cstheme="minorHAnsi"/>
          <w:spacing w:val="-5"/>
          <w:sz w:val="20"/>
        </w:rPr>
        <w:t xml:space="preserve"> </w:t>
      </w:r>
      <w:r w:rsidRPr="002821F9">
        <w:rPr>
          <w:rFonts w:asciiTheme="minorHAnsi" w:hAnsiTheme="minorHAnsi" w:cstheme="minorHAnsi"/>
          <w:sz w:val="20"/>
        </w:rPr>
        <w:t>"eBiblio"</w:t>
      </w:r>
      <w:r w:rsidRPr="002821F9">
        <w:rPr>
          <w:rFonts w:asciiTheme="minorHAnsi" w:hAnsiTheme="minorHAnsi" w:cstheme="minorHAnsi"/>
          <w:spacing w:val="-6"/>
          <w:sz w:val="20"/>
        </w:rPr>
        <w:t xml:space="preserve"> </w:t>
      </w:r>
      <w:r w:rsidRPr="002821F9">
        <w:rPr>
          <w:rFonts w:asciiTheme="minorHAnsi" w:hAnsiTheme="minorHAnsi" w:cstheme="minorHAnsi"/>
          <w:sz w:val="20"/>
        </w:rPr>
        <w:t>puis</w:t>
      </w:r>
      <w:r w:rsidRPr="002821F9">
        <w:rPr>
          <w:rFonts w:asciiTheme="minorHAnsi" w:hAnsiTheme="minorHAnsi" w:cstheme="minorHAnsi"/>
          <w:spacing w:val="-6"/>
          <w:sz w:val="20"/>
        </w:rPr>
        <w:t xml:space="preserve"> </w:t>
      </w:r>
      <w:r w:rsidRPr="002821F9">
        <w:rPr>
          <w:rFonts w:asciiTheme="minorHAnsi" w:hAnsiTheme="minorHAnsi" w:cstheme="minorHAnsi"/>
          <w:sz w:val="20"/>
        </w:rPr>
        <w:t xml:space="preserve">en bas à droite sur "Sync". </w:t>
      </w:r>
    </w:p>
    <w:p w14:paraId="477A999B" w14:textId="51375588" w:rsidR="00BB7E3A" w:rsidRPr="002821F9" w:rsidRDefault="002821F9" w:rsidP="002821F9">
      <w:pPr>
        <w:tabs>
          <w:tab w:val="left" w:pos="865"/>
        </w:tabs>
        <w:spacing w:before="27" w:line="230" w:lineRule="auto"/>
        <w:ind w:right="14"/>
        <w:rPr>
          <w:rFonts w:asciiTheme="minorHAnsi" w:hAnsiTheme="minorHAnsi" w:cstheme="minorHAnsi"/>
        </w:rPr>
      </w:pPr>
      <w:r w:rsidRPr="00D7076F">
        <w:rPr>
          <w:noProof/>
        </w:rPr>
        <w:lastRenderedPageBreak/>
        <w:drawing>
          <wp:anchor distT="0" distB="0" distL="114300" distR="114300" simplePos="0" relativeHeight="251667456" behindDoc="0" locked="0" layoutInCell="1" allowOverlap="1" wp14:anchorId="03100486" wp14:editId="66E4B535">
            <wp:simplePos x="0" y="0"/>
            <wp:positionH relativeFrom="column">
              <wp:posOffset>635000</wp:posOffset>
            </wp:positionH>
            <wp:positionV relativeFrom="paragraph">
              <wp:posOffset>403648</wp:posOffset>
            </wp:positionV>
            <wp:extent cx="2733675" cy="3644900"/>
            <wp:effectExtent l="0" t="0" r="9525" b="0"/>
            <wp:wrapTopAndBottom/>
            <wp:docPr id="309" name="image84.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84.jpeg"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33675" cy="3644900"/>
                    </a:xfrm>
                    <a:prstGeom prst="rect">
                      <a:avLst/>
                    </a:prstGeom>
                  </pic:spPr>
                </pic:pic>
              </a:graphicData>
            </a:graphic>
          </wp:anchor>
        </w:drawing>
      </w:r>
      <w:r w:rsidR="00BB7E3A" w:rsidRPr="002821F9">
        <w:rPr>
          <w:rFonts w:asciiTheme="minorHAnsi" w:hAnsiTheme="minorHAnsi" w:cstheme="minorHAnsi"/>
          <w:sz w:val="20"/>
        </w:rPr>
        <w:t>Pour ne synchroniser que le dossier "Documentation EFB", cliquer sur la flèche à droite de eBiblio puis sélectionner "Documentation EFB" et cliquer sur Sync.</w:t>
      </w:r>
    </w:p>
    <w:p w14:paraId="79C8DF01" w14:textId="77777777" w:rsidR="002821F9" w:rsidRDefault="002821F9" w:rsidP="002821F9">
      <w:pPr>
        <w:tabs>
          <w:tab w:val="left" w:pos="1237"/>
        </w:tabs>
        <w:spacing w:before="38" w:line="228" w:lineRule="auto"/>
        <w:ind w:right="14"/>
        <w:rPr>
          <w:rFonts w:asciiTheme="minorHAnsi" w:hAnsiTheme="minorHAnsi" w:cstheme="minorHAnsi"/>
          <w:sz w:val="20"/>
        </w:rPr>
      </w:pPr>
    </w:p>
    <w:p w14:paraId="45639C8F" w14:textId="7660C740" w:rsidR="00BB7E3A" w:rsidRPr="002821F9" w:rsidRDefault="00BB7E3A" w:rsidP="002821F9">
      <w:pPr>
        <w:tabs>
          <w:tab w:val="left" w:pos="1237"/>
        </w:tabs>
        <w:spacing w:before="38" w:line="228" w:lineRule="auto"/>
        <w:ind w:right="14"/>
        <w:rPr>
          <w:rFonts w:asciiTheme="minorHAnsi" w:hAnsiTheme="minorHAnsi" w:cstheme="minorHAnsi"/>
          <w:sz w:val="20"/>
        </w:rPr>
      </w:pPr>
      <w:r w:rsidRPr="002821F9">
        <w:rPr>
          <w:rFonts w:asciiTheme="minorHAnsi" w:hAnsiTheme="minorHAnsi" w:cstheme="minorHAnsi"/>
          <w:sz w:val="20"/>
        </w:rPr>
        <w:t>Sélectionner</w:t>
      </w:r>
      <w:r w:rsidRPr="002821F9">
        <w:rPr>
          <w:rFonts w:asciiTheme="minorHAnsi" w:hAnsiTheme="minorHAnsi" w:cstheme="minorHAnsi"/>
          <w:spacing w:val="-5"/>
          <w:sz w:val="20"/>
        </w:rPr>
        <w:t xml:space="preserve"> </w:t>
      </w:r>
      <w:r w:rsidRPr="002821F9">
        <w:rPr>
          <w:rFonts w:asciiTheme="minorHAnsi" w:hAnsiTheme="minorHAnsi" w:cstheme="minorHAnsi"/>
          <w:sz w:val="20"/>
        </w:rPr>
        <w:t>l’emplacement</w:t>
      </w:r>
      <w:r w:rsidRPr="002821F9">
        <w:rPr>
          <w:rFonts w:asciiTheme="minorHAnsi" w:hAnsiTheme="minorHAnsi" w:cstheme="minorHAnsi"/>
          <w:spacing w:val="-5"/>
          <w:sz w:val="20"/>
        </w:rPr>
        <w:t xml:space="preserve"> </w:t>
      </w:r>
      <w:r w:rsidRPr="002821F9">
        <w:rPr>
          <w:rFonts w:asciiTheme="minorHAnsi" w:hAnsiTheme="minorHAnsi" w:cstheme="minorHAnsi"/>
          <w:sz w:val="20"/>
        </w:rPr>
        <w:t>du</w:t>
      </w:r>
      <w:r w:rsidRPr="002821F9">
        <w:rPr>
          <w:rFonts w:asciiTheme="minorHAnsi" w:hAnsiTheme="minorHAnsi" w:cstheme="minorHAnsi"/>
          <w:spacing w:val="-5"/>
          <w:sz w:val="20"/>
        </w:rPr>
        <w:t xml:space="preserve"> </w:t>
      </w:r>
      <w:r w:rsidRPr="002821F9">
        <w:rPr>
          <w:rFonts w:asciiTheme="minorHAnsi" w:hAnsiTheme="minorHAnsi" w:cstheme="minorHAnsi"/>
          <w:sz w:val="20"/>
        </w:rPr>
        <w:t>dossier</w:t>
      </w:r>
      <w:r w:rsidRPr="002821F9">
        <w:rPr>
          <w:rFonts w:asciiTheme="minorHAnsi" w:hAnsiTheme="minorHAnsi" w:cstheme="minorHAnsi"/>
          <w:spacing w:val="-5"/>
          <w:sz w:val="20"/>
        </w:rPr>
        <w:t xml:space="preserve"> </w:t>
      </w:r>
      <w:r w:rsidRPr="002821F9">
        <w:rPr>
          <w:rFonts w:asciiTheme="minorHAnsi" w:hAnsiTheme="minorHAnsi" w:cstheme="minorHAnsi"/>
          <w:sz w:val="20"/>
        </w:rPr>
        <w:t>et</w:t>
      </w:r>
      <w:r w:rsidRPr="002821F9">
        <w:rPr>
          <w:rFonts w:asciiTheme="minorHAnsi" w:hAnsiTheme="minorHAnsi" w:cstheme="minorHAnsi"/>
          <w:spacing w:val="-5"/>
          <w:sz w:val="20"/>
        </w:rPr>
        <w:t xml:space="preserve"> </w:t>
      </w:r>
      <w:r w:rsidRPr="002821F9">
        <w:rPr>
          <w:rFonts w:asciiTheme="minorHAnsi" w:hAnsiTheme="minorHAnsi" w:cstheme="minorHAnsi"/>
          <w:sz w:val="20"/>
        </w:rPr>
        <w:t>cliquer</w:t>
      </w:r>
      <w:r w:rsidRPr="002821F9">
        <w:rPr>
          <w:rFonts w:asciiTheme="minorHAnsi" w:hAnsiTheme="minorHAnsi" w:cstheme="minorHAnsi"/>
          <w:spacing w:val="-5"/>
          <w:sz w:val="20"/>
        </w:rPr>
        <w:t xml:space="preserve"> </w:t>
      </w:r>
      <w:r w:rsidRPr="002821F9">
        <w:rPr>
          <w:rFonts w:asciiTheme="minorHAnsi" w:hAnsiTheme="minorHAnsi" w:cstheme="minorHAnsi"/>
          <w:sz w:val="20"/>
        </w:rPr>
        <w:t>sur</w:t>
      </w:r>
      <w:r w:rsidRPr="002821F9">
        <w:rPr>
          <w:rFonts w:asciiTheme="minorHAnsi" w:hAnsiTheme="minorHAnsi" w:cstheme="minorHAnsi"/>
          <w:spacing w:val="-5"/>
          <w:sz w:val="20"/>
        </w:rPr>
        <w:t xml:space="preserve"> </w:t>
      </w:r>
      <w:r w:rsidRPr="002821F9">
        <w:rPr>
          <w:rFonts w:asciiTheme="minorHAnsi" w:hAnsiTheme="minorHAnsi" w:cstheme="minorHAnsi"/>
          <w:sz w:val="20"/>
        </w:rPr>
        <w:t>"Download</w:t>
      </w:r>
      <w:r w:rsidRPr="002821F9">
        <w:rPr>
          <w:rFonts w:asciiTheme="minorHAnsi" w:hAnsiTheme="minorHAnsi" w:cstheme="minorHAnsi"/>
          <w:spacing w:val="-5"/>
          <w:sz w:val="20"/>
        </w:rPr>
        <w:t xml:space="preserve"> </w:t>
      </w:r>
      <w:r w:rsidRPr="002821F9">
        <w:rPr>
          <w:rFonts w:asciiTheme="minorHAnsi" w:hAnsiTheme="minorHAnsi" w:cstheme="minorHAnsi"/>
          <w:sz w:val="20"/>
        </w:rPr>
        <w:t>Here &amp;Synchronize".</w:t>
      </w:r>
    </w:p>
    <w:p w14:paraId="1979FE35" w14:textId="77777777" w:rsidR="00BB7E3A" w:rsidRDefault="00BB7E3A" w:rsidP="002821F9">
      <w:pPr>
        <w:tabs>
          <w:tab w:val="left" w:pos="1237"/>
        </w:tabs>
        <w:spacing w:before="43" w:line="228" w:lineRule="auto"/>
        <w:ind w:right="14"/>
        <w:rPr>
          <w:rFonts w:asciiTheme="minorHAnsi" w:hAnsiTheme="minorHAnsi" w:cstheme="minorHAnsi"/>
          <w:sz w:val="20"/>
        </w:rPr>
      </w:pPr>
      <w:r w:rsidRPr="002821F9">
        <w:rPr>
          <w:rFonts w:asciiTheme="minorHAnsi" w:hAnsiTheme="minorHAnsi" w:cstheme="minorHAnsi"/>
          <w:sz w:val="20"/>
        </w:rPr>
        <w:t>Vérifier les paramètres de synchronisation. Si la fenêtre ci-dessous ne s’affiche</w:t>
      </w:r>
      <w:r w:rsidRPr="002821F9">
        <w:rPr>
          <w:rFonts w:asciiTheme="minorHAnsi" w:hAnsiTheme="minorHAnsi" w:cstheme="minorHAnsi"/>
          <w:spacing w:val="-4"/>
          <w:sz w:val="20"/>
        </w:rPr>
        <w:t xml:space="preserve"> </w:t>
      </w:r>
      <w:r w:rsidRPr="002821F9">
        <w:rPr>
          <w:rFonts w:asciiTheme="minorHAnsi" w:hAnsiTheme="minorHAnsi" w:cstheme="minorHAnsi"/>
          <w:sz w:val="20"/>
        </w:rPr>
        <w:t>pas,</w:t>
      </w:r>
      <w:r w:rsidRPr="002821F9">
        <w:rPr>
          <w:rFonts w:asciiTheme="minorHAnsi" w:hAnsiTheme="minorHAnsi" w:cstheme="minorHAnsi"/>
          <w:spacing w:val="-4"/>
          <w:sz w:val="20"/>
        </w:rPr>
        <w:t xml:space="preserve"> </w:t>
      </w:r>
      <w:r w:rsidRPr="002821F9">
        <w:rPr>
          <w:rFonts w:asciiTheme="minorHAnsi" w:hAnsiTheme="minorHAnsi" w:cstheme="minorHAnsi"/>
          <w:sz w:val="20"/>
        </w:rPr>
        <w:t>aller</w:t>
      </w:r>
      <w:r w:rsidRPr="002821F9">
        <w:rPr>
          <w:rFonts w:asciiTheme="minorHAnsi" w:hAnsiTheme="minorHAnsi" w:cstheme="minorHAnsi"/>
          <w:spacing w:val="-4"/>
          <w:sz w:val="20"/>
        </w:rPr>
        <w:t xml:space="preserve"> </w:t>
      </w:r>
      <w:r w:rsidRPr="002821F9">
        <w:rPr>
          <w:rFonts w:asciiTheme="minorHAnsi" w:hAnsiTheme="minorHAnsi" w:cstheme="minorHAnsi"/>
          <w:sz w:val="20"/>
        </w:rPr>
        <w:t>dans</w:t>
      </w:r>
      <w:r w:rsidRPr="002821F9">
        <w:rPr>
          <w:rFonts w:asciiTheme="minorHAnsi" w:hAnsiTheme="minorHAnsi" w:cstheme="minorHAnsi"/>
          <w:spacing w:val="-4"/>
          <w:sz w:val="20"/>
        </w:rPr>
        <w:t xml:space="preserve"> </w:t>
      </w:r>
      <w:r w:rsidRPr="002821F9">
        <w:rPr>
          <w:rFonts w:asciiTheme="minorHAnsi" w:hAnsiTheme="minorHAnsi" w:cstheme="minorHAnsi"/>
          <w:sz w:val="20"/>
        </w:rPr>
        <w:t>"Sync</w:t>
      </w:r>
      <w:r w:rsidRPr="002821F9">
        <w:rPr>
          <w:rFonts w:asciiTheme="minorHAnsi" w:hAnsiTheme="minorHAnsi" w:cstheme="minorHAnsi"/>
          <w:spacing w:val="-4"/>
          <w:sz w:val="20"/>
        </w:rPr>
        <w:t xml:space="preserve"> </w:t>
      </w:r>
      <w:r w:rsidRPr="002821F9">
        <w:rPr>
          <w:rFonts w:asciiTheme="minorHAnsi" w:hAnsiTheme="minorHAnsi" w:cstheme="minorHAnsi"/>
          <w:sz w:val="20"/>
        </w:rPr>
        <w:t>Records"</w:t>
      </w:r>
      <w:r w:rsidRPr="002821F9">
        <w:rPr>
          <w:rFonts w:asciiTheme="minorHAnsi" w:hAnsiTheme="minorHAnsi" w:cstheme="minorHAnsi"/>
          <w:spacing w:val="-5"/>
          <w:sz w:val="20"/>
        </w:rPr>
        <w:t xml:space="preserve"> </w:t>
      </w:r>
      <w:r w:rsidRPr="002821F9">
        <w:rPr>
          <w:rFonts w:asciiTheme="minorHAnsi" w:hAnsiTheme="minorHAnsi" w:cstheme="minorHAnsi"/>
          <w:sz w:val="20"/>
        </w:rPr>
        <w:t>et</w:t>
      </w:r>
      <w:r w:rsidRPr="002821F9">
        <w:rPr>
          <w:rFonts w:asciiTheme="minorHAnsi" w:hAnsiTheme="minorHAnsi" w:cstheme="minorHAnsi"/>
          <w:spacing w:val="-4"/>
          <w:sz w:val="20"/>
        </w:rPr>
        <w:t xml:space="preserve"> </w:t>
      </w:r>
      <w:r w:rsidRPr="002821F9">
        <w:rPr>
          <w:rFonts w:asciiTheme="minorHAnsi" w:hAnsiTheme="minorHAnsi" w:cstheme="minorHAnsi"/>
          <w:sz w:val="20"/>
        </w:rPr>
        <w:t>cliquer</w:t>
      </w:r>
      <w:r w:rsidRPr="002821F9">
        <w:rPr>
          <w:rFonts w:asciiTheme="minorHAnsi" w:hAnsiTheme="minorHAnsi" w:cstheme="minorHAnsi"/>
          <w:spacing w:val="-4"/>
          <w:sz w:val="20"/>
        </w:rPr>
        <w:t xml:space="preserve"> </w:t>
      </w:r>
      <w:r w:rsidRPr="002821F9">
        <w:rPr>
          <w:rFonts w:asciiTheme="minorHAnsi" w:hAnsiTheme="minorHAnsi" w:cstheme="minorHAnsi"/>
          <w:sz w:val="20"/>
        </w:rPr>
        <w:t>sur</w:t>
      </w:r>
      <w:r w:rsidRPr="002821F9">
        <w:rPr>
          <w:rFonts w:asciiTheme="minorHAnsi" w:hAnsiTheme="minorHAnsi" w:cstheme="minorHAnsi"/>
          <w:spacing w:val="-5"/>
          <w:sz w:val="20"/>
        </w:rPr>
        <w:t xml:space="preserve"> </w:t>
      </w:r>
      <w:r w:rsidRPr="002821F9">
        <w:rPr>
          <w:rFonts w:asciiTheme="minorHAnsi" w:hAnsiTheme="minorHAnsi" w:cstheme="minorHAnsi"/>
          <w:sz w:val="20"/>
        </w:rPr>
        <w:t>la</w:t>
      </w:r>
      <w:r w:rsidRPr="002821F9">
        <w:rPr>
          <w:rFonts w:asciiTheme="minorHAnsi" w:hAnsiTheme="minorHAnsi" w:cstheme="minorHAnsi"/>
          <w:spacing w:val="-4"/>
          <w:sz w:val="20"/>
        </w:rPr>
        <w:t xml:space="preserve"> </w:t>
      </w:r>
      <w:r w:rsidRPr="002821F9">
        <w:rPr>
          <w:rFonts w:asciiTheme="minorHAnsi" w:hAnsiTheme="minorHAnsi" w:cstheme="minorHAnsi"/>
          <w:sz w:val="20"/>
        </w:rPr>
        <w:t>roue</w:t>
      </w:r>
      <w:r w:rsidRPr="002821F9">
        <w:rPr>
          <w:rFonts w:asciiTheme="minorHAnsi" w:hAnsiTheme="minorHAnsi" w:cstheme="minorHAnsi"/>
          <w:spacing w:val="-4"/>
          <w:sz w:val="20"/>
        </w:rPr>
        <w:t xml:space="preserve"> </w:t>
      </w:r>
      <w:r w:rsidRPr="002821F9">
        <w:rPr>
          <w:rFonts w:asciiTheme="minorHAnsi" w:hAnsiTheme="minorHAnsi" w:cstheme="minorHAnsi"/>
          <w:sz w:val="20"/>
        </w:rPr>
        <w:t>crantée</w:t>
      </w:r>
      <w:r w:rsidRPr="002821F9">
        <w:rPr>
          <w:rFonts w:asciiTheme="minorHAnsi" w:hAnsiTheme="minorHAnsi" w:cstheme="minorHAnsi"/>
          <w:spacing w:val="-4"/>
          <w:sz w:val="20"/>
        </w:rPr>
        <w:t xml:space="preserve"> </w:t>
      </w:r>
      <w:r w:rsidRPr="002821F9">
        <w:rPr>
          <w:rFonts w:asciiTheme="minorHAnsi" w:hAnsiTheme="minorHAnsi" w:cstheme="minorHAnsi"/>
          <w:sz w:val="20"/>
        </w:rPr>
        <w:t>à droite du dossier.</w:t>
      </w:r>
    </w:p>
    <w:p w14:paraId="14C6AF2C" w14:textId="77777777" w:rsidR="002821F9" w:rsidRPr="002821F9" w:rsidRDefault="002821F9" w:rsidP="002821F9">
      <w:pPr>
        <w:tabs>
          <w:tab w:val="left" w:pos="1237"/>
        </w:tabs>
        <w:spacing w:before="43" w:line="228" w:lineRule="auto"/>
        <w:ind w:right="14"/>
        <w:rPr>
          <w:rFonts w:asciiTheme="minorHAnsi" w:hAnsiTheme="minorHAnsi" w:cstheme="minorHAnsi"/>
          <w:sz w:val="20"/>
        </w:rPr>
      </w:pPr>
    </w:p>
    <w:p w14:paraId="7819EC13" w14:textId="52E3A874" w:rsidR="00BB7E3A" w:rsidRPr="00D7076F" w:rsidRDefault="002821F9" w:rsidP="00BB7E3A">
      <w:pPr>
        <w:spacing w:line="228" w:lineRule="auto"/>
        <w:ind w:left="284" w:right="14"/>
        <w:jc w:val="both"/>
        <w:rPr>
          <w:rFonts w:asciiTheme="minorHAnsi" w:hAnsiTheme="minorHAnsi" w:cstheme="minorHAnsi"/>
          <w:sz w:val="20"/>
        </w:rPr>
        <w:sectPr w:rsidR="00BB7E3A" w:rsidRPr="00D7076F" w:rsidSect="00BB7E3A">
          <w:headerReference w:type="even" r:id="rId59"/>
          <w:pgSz w:w="8400" w:h="11900"/>
          <w:pgMar w:top="720" w:right="720" w:bottom="720" w:left="720" w:header="234" w:footer="0" w:gutter="0"/>
          <w:pgNumType w:start="7"/>
          <w:cols w:space="720"/>
          <w:docGrid w:linePitch="299"/>
        </w:sectPr>
      </w:pPr>
      <w:r w:rsidRPr="00D7076F">
        <w:rPr>
          <w:rFonts w:asciiTheme="minorHAnsi" w:hAnsiTheme="minorHAnsi" w:cstheme="minorHAnsi"/>
          <w:noProof/>
        </w:rPr>
        <w:lastRenderedPageBreak/>
        <w:drawing>
          <wp:inline distT="0" distB="0" distL="0" distR="0" wp14:anchorId="02C255E4" wp14:editId="1417469C">
            <wp:extent cx="4013747" cy="5168356"/>
            <wp:effectExtent l="0" t="0" r="6350" b="0"/>
            <wp:docPr id="1719292894" name="Imag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92894" name="Image 1"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17009" cy="5172557"/>
                    </a:xfrm>
                    <a:prstGeom prst="rect">
                      <a:avLst/>
                    </a:prstGeom>
                    <a:noFill/>
                  </pic:spPr>
                </pic:pic>
              </a:graphicData>
            </a:graphic>
          </wp:inline>
        </w:drawing>
      </w:r>
    </w:p>
    <w:p w14:paraId="658F8CE6" w14:textId="535C1F8B" w:rsidR="00BB7E3A" w:rsidRPr="002821F9" w:rsidRDefault="002821F9" w:rsidP="002821F9">
      <w:pPr>
        <w:pStyle w:val="Corpsdetexte"/>
        <w:spacing w:before="95" w:line="249" w:lineRule="auto"/>
        <w:ind w:right="14"/>
        <w:jc w:val="both"/>
        <w:rPr>
          <w:rFonts w:asciiTheme="minorHAnsi" w:hAnsiTheme="minorHAnsi" w:cstheme="minorHAnsi"/>
          <w:b/>
          <w:bCs/>
          <w:u w:val="single"/>
        </w:rPr>
      </w:pPr>
      <w:bookmarkStart w:id="137" w:name="_Toc164785815"/>
      <w:r>
        <w:rPr>
          <w:rFonts w:asciiTheme="minorHAnsi" w:hAnsiTheme="minorHAnsi" w:cstheme="minorHAnsi"/>
          <w:b/>
          <w:bCs/>
          <w:u w:val="single"/>
        </w:rPr>
        <w:lastRenderedPageBreak/>
        <w:t xml:space="preserve">Administration </w:t>
      </w:r>
      <w:r w:rsidR="00BB7E3A" w:rsidRPr="002821F9">
        <w:rPr>
          <w:rFonts w:asciiTheme="minorHAnsi" w:hAnsiTheme="minorHAnsi" w:cstheme="minorHAnsi"/>
          <w:b/>
          <w:bCs/>
          <w:u w:val="single"/>
        </w:rPr>
        <w:t>du contenu</w:t>
      </w:r>
      <w:bookmarkEnd w:id="137"/>
      <w:r w:rsidR="005D08C7">
        <w:rPr>
          <w:rFonts w:asciiTheme="minorHAnsi" w:hAnsiTheme="minorHAnsi" w:cstheme="minorHAnsi"/>
          <w:b/>
          <w:bCs/>
          <w:u w:val="single"/>
        </w:rPr>
        <w:t> :</w:t>
      </w:r>
    </w:p>
    <w:p w14:paraId="4F1D5302" w14:textId="7B09DC0A" w:rsidR="00BB7E3A" w:rsidRPr="00D7076F" w:rsidRDefault="00BB7E3A" w:rsidP="00BB7E3A">
      <w:pPr>
        <w:pStyle w:val="Corpsdetexte"/>
        <w:spacing w:before="89" w:line="249" w:lineRule="auto"/>
        <w:ind w:left="284" w:right="14"/>
        <w:jc w:val="both"/>
        <w:rPr>
          <w:rFonts w:asciiTheme="minorHAnsi" w:hAnsiTheme="minorHAnsi" w:cstheme="minorHAnsi"/>
        </w:rPr>
      </w:pPr>
      <w:r w:rsidRPr="00D7076F">
        <w:rPr>
          <w:rFonts w:asciiTheme="minorHAnsi" w:hAnsiTheme="minorHAnsi" w:cstheme="minorHAnsi"/>
        </w:rPr>
        <w:t>Le</w:t>
      </w:r>
      <w:r w:rsidRPr="00D7076F">
        <w:rPr>
          <w:rFonts w:asciiTheme="minorHAnsi" w:hAnsiTheme="minorHAnsi" w:cstheme="minorHAnsi"/>
          <w:spacing w:val="-4"/>
        </w:rPr>
        <w:t xml:space="preserve"> </w:t>
      </w:r>
      <w:r w:rsidRPr="00D7076F">
        <w:rPr>
          <w:rFonts w:asciiTheme="minorHAnsi" w:hAnsiTheme="minorHAnsi" w:cstheme="minorHAnsi"/>
        </w:rPr>
        <w:t>contenu</w:t>
      </w:r>
      <w:r w:rsidRPr="00D7076F">
        <w:rPr>
          <w:rFonts w:asciiTheme="minorHAnsi" w:hAnsiTheme="minorHAnsi" w:cstheme="minorHAnsi"/>
          <w:spacing w:val="-4"/>
        </w:rPr>
        <w:t xml:space="preserve"> </w:t>
      </w:r>
      <w:r w:rsidRPr="00D7076F">
        <w:rPr>
          <w:rFonts w:asciiTheme="minorHAnsi" w:hAnsiTheme="minorHAnsi" w:cstheme="minorHAnsi"/>
        </w:rPr>
        <w:t>de</w:t>
      </w:r>
      <w:r w:rsidRPr="00D7076F">
        <w:rPr>
          <w:rFonts w:asciiTheme="minorHAnsi" w:hAnsiTheme="minorHAnsi" w:cstheme="minorHAnsi"/>
          <w:spacing w:val="-4"/>
        </w:rPr>
        <w:t xml:space="preserve"> </w:t>
      </w:r>
      <w:r w:rsidRPr="00D7076F">
        <w:rPr>
          <w:rFonts w:asciiTheme="minorHAnsi" w:hAnsiTheme="minorHAnsi" w:cstheme="minorHAnsi"/>
        </w:rPr>
        <w:t>Goodreader</w:t>
      </w:r>
      <w:r w:rsidRPr="00D7076F">
        <w:rPr>
          <w:rFonts w:asciiTheme="minorHAnsi" w:hAnsiTheme="minorHAnsi" w:cstheme="minorHAnsi"/>
          <w:spacing w:val="-4"/>
        </w:rPr>
        <w:t xml:space="preserve"> </w:t>
      </w:r>
      <w:r w:rsidRPr="00D7076F">
        <w:rPr>
          <w:rFonts w:asciiTheme="minorHAnsi" w:hAnsiTheme="minorHAnsi" w:cstheme="minorHAnsi"/>
        </w:rPr>
        <w:t>est</w:t>
      </w:r>
      <w:r w:rsidRPr="00D7076F">
        <w:rPr>
          <w:rFonts w:asciiTheme="minorHAnsi" w:hAnsiTheme="minorHAnsi" w:cstheme="minorHAnsi"/>
          <w:spacing w:val="-3"/>
        </w:rPr>
        <w:t xml:space="preserve"> </w:t>
      </w:r>
      <w:r w:rsidRPr="00D7076F">
        <w:rPr>
          <w:rFonts w:asciiTheme="minorHAnsi" w:hAnsiTheme="minorHAnsi" w:cstheme="minorHAnsi"/>
        </w:rPr>
        <w:t>administré</w:t>
      </w:r>
      <w:r w:rsidRPr="00D7076F">
        <w:rPr>
          <w:rFonts w:asciiTheme="minorHAnsi" w:hAnsiTheme="minorHAnsi" w:cstheme="minorHAnsi"/>
          <w:spacing w:val="-4"/>
        </w:rPr>
        <w:t xml:space="preserve"> </w:t>
      </w:r>
      <w:r w:rsidRPr="00D7076F">
        <w:rPr>
          <w:rFonts w:asciiTheme="minorHAnsi" w:hAnsiTheme="minorHAnsi" w:cstheme="minorHAnsi"/>
        </w:rPr>
        <w:t>à</w:t>
      </w:r>
      <w:r w:rsidRPr="00D7076F">
        <w:rPr>
          <w:rFonts w:asciiTheme="minorHAnsi" w:hAnsiTheme="minorHAnsi" w:cstheme="minorHAnsi"/>
          <w:spacing w:val="-4"/>
        </w:rPr>
        <w:t xml:space="preserve"> </w:t>
      </w:r>
      <w:r w:rsidRPr="00D7076F">
        <w:rPr>
          <w:rFonts w:asciiTheme="minorHAnsi" w:hAnsiTheme="minorHAnsi" w:cstheme="minorHAnsi"/>
        </w:rPr>
        <w:t>travers</w:t>
      </w:r>
      <w:r w:rsidRPr="00D7076F">
        <w:rPr>
          <w:rFonts w:asciiTheme="minorHAnsi" w:hAnsiTheme="minorHAnsi" w:cstheme="minorHAnsi"/>
          <w:spacing w:val="-5"/>
        </w:rPr>
        <w:t xml:space="preserve"> </w:t>
      </w:r>
      <w:r w:rsidRPr="00D7076F">
        <w:rPr>
          <w:rFonts w:asciiTheme="minorHAnsi" w:hAnsiTheme="minorHAnsi" w:cstheme="minorHAnsi"/>
        </w:rPr>
        <w:t>le</w:t>
      </w:r>
      <w:r w:rsidRPr="00D7076F">
        <w:rPr>
          <w:rFonts w:asciiTheme="minorHAnsi" w:hAnsiTheme="minorHAnsi" w:cstheme="minorHAnsi"/>
          <w:spacing w:val="-4"/>
        </w:rPr>
        <w:t xml:space="preserve"> </w:t>
      </w:r>
      <w:r w:rsidRPr="00D7076F">
        <w:rPr>
          <w:rFonts w:asciiTheme="minorHAnsi" w:hAnsiTheme="minorHAnsi" w:cstheme="minorHAnsi"/>
        </w:rPr>
        <w:t>portail:</w:t>
      </w:r>
      <w:r w:rsidRPr="00D7076F">
        <w:rPr>
          <w:rFonts w:asciiTheme="minorHAnsi" w:hAnsiTheme="minorHAnsi" w:cstheme="minorHAnsi"/>
          <w:spacing w:val="40"/>
        </w:rPr>
        <w:t xml:space="preserve"> </w:t>
      </w:r>
      <w:r w:rsidRPr="00D7076F">
        <w:rPr>
          <w:rFonts w:asciiTheme="minorHAnsi" w:hAnsiTheme="minorHAnsi" w:cstheme="minorHAnsi"/>
        </w:rPr>
        <w:t>ePapyrus/eBiblio. Pour</w:t>
      </w:r>
      <w:r w:rsidRPr="00D7076F">
        <w:rPr>
          <w:rFonts w:asciiTheme="minorHAnsi" w:hAnsiTheme="minorHAnsi" w:cstheme="minorHAnsi"/>
          <w:spacing w:val="-2"/>
        </w:rPr>
        <w:t xml:space="preserve"> </w:t>
      </w:r>
      <w:r w:rsidRPr="00D7076F">
        <w:rPr>
          <w:rFonts w:asciiTheme="minorHAnsi" w:hAnsiTheme="minorHAnsi" w:cstheme="minorHAnsi"/>
        </w:rPr>
        <w:t>Ajouter ou mettre à jour un document, procéder comme suit :</w:t>
      </w:r>
    </w:p>
    <w:p w14:paraId="33064C71" w14:textId="7114A6EF" w:rsidR="00BB7E3A" w:rsidRPr="00D7076F" w:rsidRDefault="005D08C7" w:rsidP="00977D44">
      <w:pPr>
        <w:pStyle w:val="Paragraphedeliste"/>
        <w:numPr>
          <w:ilvl w:val="1"/>
          <w:numId w:val="4"/>
        </w:numPr>
        <w:tabs>
          <w:tab w:val="left" w:pos="1096"/>
        </w:tabs>
        <w:spacing w:before="42"/>
        <w:ind w:left="284" w:right="14"/>
        <w:jc w:val="both"/>
        <w:rPr>
          <w:rFonts w:asciiTheme="minorHAnsi" w:hAnsiTheme="minorHAnsi" w:cstheme="minorHAnsi"/>
          <w:sz w:val="20"/>
        </w:rPr>
      </w:pPr>
      <w:r w:rsidRPr="00D7076F">
        <w:rPr>
          <w:rFonts w:asciiTheme="minorHAnsi" w:hAnsiTheme="minorHAnsi" w:cstheme="minorHAnsi"/>
          <w:noProof/>
        </w:rPr>
        <w:drawing>
          <wp:anchor distT="0" distB="0" distL="0" distR="0" simplePos="0" relativeHeight="251662336" behindDoc="0" locked="0" layoutInCell="1" allowOverlap="1" wp14:anchorId="7DDA947E" wp14:editId="2F350729">
            <wp:simplePos x="0" y="0"/>
            <wp:positionH relativeFrom="page">
              <wp:posOffset>609600</wp:posOffset>
            </wp:positionH>
            <wp:positionV relativeFrom="paragraph">
              <wp:posOffset>221615</wp:posOffset>
            </wp:positionV>
            <wp:extent cx="3895090" cy="2506980"/>
            <wp:effectExtent l="0" t="0" r="0" b="7620"/>
            <wp:wrapTopAndBottom/>
            <wp:docPr id="313" name="image86.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86.jpeg" descr="A screenshot of a computer&#10;&#10;Description automatically generated"/>
                    <pic:cNvPicPr/>
                  </pic:nvPicPr>
                  <pic:blipFill>
                    <a:blip r:embed="rId61" cstate="print"/>
                    <a:stretch>
                      <a:fillRect/>
                    </a:stretch>
                  </pic:blipFill>
                  <pic:spPr>
                    <a:xfrm>
                      <a:off x="0" y="0"/>
                      <a:ext cx="3895090" cy="2506980"/>
                    </a:xfrm>
                    <a:prstGeom prst="rect">
                      <a:avLst/>
                    </a:prstGeom>
                  </pic:spPr>
                </pic:pic>
              </a:graphicData>
            </a:graphic>
            <wp14:sizeRelH relativeFrom="margin">
              <wp14:pctWidth>0</wp14:pctWidth>
            </wp14:sizeRelH>
            <wp14:sizeRelV relativeFrom="margin">
              <wp14:pctHeight>0</wp14:pctHeight>
            </wp14:sizeRelV>
          </wp:anchor>
        </w:drawing>
      </w:r>
      <w:r w:rsidR="00BB7E3A" w:rsidRPr="00D7076F">
        <w:rPr>
          <w:rFonts w:asciiTheme="minorHAnsi" w:hAnsiTheme="minorHAnsi" w:cstheme="minorHAnsi"/>
          <w:sz w:val="20"/>
        </w:rPr>
        <w:t>Se</w:t>
      </w:r>
      <w:r w:rsidR="00BB7E3A" w:rsidRPr="00D7076F">
        <w:rPr>
          <w:rFonts w:asciiTheme="minorHAnsi" w:hAnsiTheme="minorHAnsi" w:cstheme="minorHAnsi"/>
          <w:spacing w:val="-5"/>
          <w:sz w:val="20"/>
        </w:rPr>
        <w:t xml:space="preserve"> </w:t>
      </w:r>
      <w:r w:rsidR="00BB7E3A" w:rsidRPr="00D7076F">
        <w:rPr>
          <w:rFonts w:asciiTheme="minorHAnsi" w:hAnsiTheme="minorHAnsi" w:cstheme="minorHAnsi"/>
          <w:sz w:val="20"/>
        </w:rPr>
        <w:t>connecter</w:t>
      </w:r>
      <w:r w:rsidR="00BB7E3A" w:rsidRPr="00D7076F">
        <w:rPr>
          <w:rFonts w:asciiTheme="minorHAnsi" w:hAnsiTheme="minorHAnsi" w:cstheme="minorHAnsi"/>
          <w:spacing w:val="-4"/>
          <w:sz w:val="20"/>
        </w:rPr>
        <w:t xml:space="preserve"> </w:t>
      </w:r>
      <w:r w:rsidR="00BB7E3A" w:rsidRPr="00D7076F">
        <w:rPr>
          <w:rFonts w:asciiTheme="minorHAnsi" w:hAnsiTheme="minorHAnsi" w:cstheme="minorHAnsi"/>
          <w:sz w:val="20"/>
        </w:rPr>
        <w:t>sur</w:t>
      </w:r>
      <w:r w:rsidR="00BB7E3A" w:rsidRPr="00D7076F">
        <w:rPr>
          <w:rFonts w:asciiTheme="minorHAnsi" w:hAnsiTheme="minorHAnsi" w:cstheme="minorHAnsi"/>
          <w:spacing w:val="-4"/>
          <w:sz w:val="20"/>
        </w:rPr>
        <w:t xml:space="preserve"> </w:t>
      </w:r>
      <w:r w:rsidR="00BB7E3A" w:rsidRPr="00D7076F">
        <w:rPr>
          <w:rFonts w:asciiTheme="minorHAnsi" w:hAnsiTheme="minorHAnsi" w:cstheme="minorHAnsi"/>
          <w:spacing w:val="-2"/>
          <w:sz w:val="20"/>
        </w:rPr>
        <w:t>ePapyrus</w:t>
      </w:r>
    </w:p>
    <w:p w14:paraId="13AF674A" w14:textId="3BB3857C" w:rsidR="00BB7E3A" w:rsidRPr="00D7076F" w:rsidRDefault="00BB7E3A" w:rsidP="00BB7E3A">
      <w:pPr>
        <w:pStyle w:val="Corpsdetexte"/>
        <w:spacing w:before="4"/>
        <w:ind w:left="284" w:right="14"/>
        <w:jc w:val="both"/>
        <w:rPr>
          <w:rFonts w:asciiTheme="minorHAnsi" w:hAnsiTheme="minorHAnsi" w:cstheme="minorHAnsi"/>
          <w:sz w:val="10"/>
        </w:rPr>
      </w:pPr>
    </w:p>
    <w:p w14:paraId="4B1A4C5C" w14:textId="18134FA9" w:rsidR="00BB7E3A" w:rsidRPr="00D7076F" w:rsidRDefault="00BB7E3A" w:rsidP="00977D44">
      <w:pPr>
        <w:pStyle w:val="Paragraphedeliste"/>
        <w:numPr>
          <w:ilvl w:val="1"/>
          <w:numId w:val="4"/>
        </w:numPr>
        <w:tabs>
          <w:tab w:val="left" w:pos="1096"/>
        </w:tabs>
        <w:spacing w:before="156"/>
        <w:ind w:left="284" w:right="14"/>
        <w:jc w:val="both"/>
        <w:rPr>
          <w:rFonts w:asciiTheme="minorHAnsi" w:hAnsiTheme="minorHAnsi" w:cstheme="minorHAnsi"/>
          <w:sz w:val="20"/>
        </w:rPr>
      </w:pPr>
      <w:r w:rsidRPr="00D7076F">
        <w:rPr>
          <w:rFonts w:asciiTheme="minorHAnsi" w:hAnsiTheme="minorHAnsi" w:cstheme="minorHAnsi"/>
          <w:sz w:val="20"/>
        </w:rPr>
        <w:t>Choisir</w:t>
      </w:r>
      <w:r w:rsidRPr="00D7076F">
        <w:rPr>
          <w:rFonts w:asciiTheme="minorHAnsi" w:hAnsiTheme="minorHAnsi" w:cstheme="minorHAnsi"/>
          <w:spacing w:val="-5"/>
          <w:sz w:val="20"/>
        </w:rPr>
        <w:t xml:space="preserve"> </w:t>
      </w:r>
      <w:r w:rsidRPr="00D7076F">
        <w:rPr>
          <w:rFonts w:asciiTheme="minorHAnsi" w:hAnsiTheme="minorHAnsi" w:cstheme="minorHAnsi"/>
          <w:sz w:val="20"/>
        </w:rPr>
        <w:t>la</w:t>
      </w:r>
      <w:r w:rsidRPr="00D7076F">
        <w:rPr>
          <w:rFonts w:asciiTheme="minorHAnsi" w:hAnsiTheme="minorHAnsi" w:cstheme="minorHAnsi"/>
          <w:spacing w:val="-4"/>
          <w:sz w:val="20"/>
        </w:rPr>
        <w:t xml:space="preserve"> </w:t>
      </w:r>
      <w:r w:rsidRPr="00D7076F">
        <w:rPr>
          <w:rFonts w:asciiTheme="minorHAnsi" w:hAnsiTheme="minorHAnsi" w:cstheme="minorHAnsi"/>
          <w:sz w:val="20"/>
        </w:rPr>
        <w:t>rubrique</w:t>
      </w:r>
      <w:r w:rsidRPr="00D7076F">
        <w:rPr>
          <w:rFonts w:asciiTheme="minorHAnsi" w:hAnsiTheme="minorHAnsi" w:cstheme="minorHAnsi"/>
          <w:spacing w:val="-5"/>
          <w:sz w:val="20"/>
        </w:rPr>
        <w:t xml:space="preserve"> </w:t>
      </w:r>
      <w:r w:rsidRPr="00D7076F">
        <w:rPr>
          <w:rFonts w:asciiTheme="minorHAnsi" w:hAnsiTheme="minorHAnsi" w:cstheme="minorHAnsi"/>
          <w:sz w:val="20"/>
        </w:rPr>
        <w:t>à</w:t>
      </w:r>
      <w:r w:rsidRPr="00D7076F">
        <w:rPr>
          <w:rFonts w:asciiTheme="minorHAnsi" w:hAnsiTheme="minorHAnsi" w:cstheme="minorHAnsi"/>
          <w:spacing w:val="-3"/>
          <w:sz w:val="20"/>
        </w:rPr>
        <w:t xml:space="preserve"> </w:t>
      </w:r>
      <w:r w:rsidRPr="00D7076F">
        <w:rPr>
          <w:rFonts w:asciiTheme="minorHAnsi" w:hAnsiTheme="minorHAnsi" w:cstheme="minorHAnsi"/>
          <w:sz w:val="20"/>
        </w:rPr>
        <w:t>mettre</w:t>
      </w:r>
      <w:r w:rsidRPr="00D7076F">
        <w:rPr>
          <w:rFonts w:asciiTheme="minorHAnsi" w:hAnsiTheme="minorHAnsi" w:cstheme="minorHAnsi"/>
          <w:spacing w:val="-4"/>
          <w:sz w:val="20"/>
        </w:rPr>
        <w:t xml:space="preserve"> </w:t>
      </w:r>
      <w:r w:rsidRPr="00D7076F">
        <w:rPr>
          <w:rFonts w:asciiTheme="minorHAnsi" w:hAnsiTheme="minorHAnsi" w:cstheme="minorHAnsi"/>
          <w:sz w:val="20"/>
        </w:rPr>
        <w:t>à</w:t>
      </w:r>
      <w:r w:rsidRPr="00D7076F">
        <w:rPr>
          <w:rFonts w:asciiTheme="minorHAnsi" w:hAnsiTheme="minorHAnsi" w:cstheme="minorHAnsi"/>
          <w:spacing w:val="-4"/>
          <w:sz w:val="20"/>
        </w:rPr>
        <w:t xml:space="preserve"> </w:t>
      </w:r>
      <w:r w:rsidRPr="00D7076F">
        <w:rPr>
          <w:rFonts w:asciiTheme="minorHAnsi" w:hAnsiTheme="minorHAnsi" w:cstheme="minorHAnsi"/>
          <w:sz w:val="20"/>
        </w:rPr>
        <w:t>jour,</w:t>
      </w:r>
      <w:r w:rsidRPr="00D7076F">
        <w:rPr>
          <w:rFonts w:asciiTheme="minorHAnsi" w:hAnsiTheme="minorHAnsi" w:cstheme="minorHAnsi"/>
          <w:spacing w:val="-5"/>
          <w:sz w:val="20"/>
        </w:rPr>
        <w:t xml:space="preserve"> </w:t>
      </w:r>
      <w:r w:rsidRPr="00D7076F">
        <w:rPr>
          <w:rFonts w:asciiTheme="minorHAnsi" w:hAnsiTheme="minorHAnsi" w:cstheme="minorHAnsi"/>
          <w:sz w:val="20"/>
        </w:rPr>
        <w:t>cliquer</w:t>
      </w:r>
      <w:r w:rsidRPr="00D7076F">
        <w:rPr>
          <w:rFonts w:asciiTheme="minorHAnsi" w:hAnsiTheme="minorHAnsi" w:cstheme="minorHAnsi"/>
          <w:spacing w:val="-4"/>
          <w:sz w:val="20"/>
        </w:rPr>
        <w:t xml:space="preserve"> </w:t>
      </w:r>
      <w:r w:rsidRPr="00D7076F">
        <w:rPr>
          <w:rFonts w:asciiTheme="minorHAnsi" w:hAnsiTheme="minorHAnsi" w:cstheme="minorHAnsi"/>
          <w:sz w:val="20"/>
        </w:rPr>
        <w:t>sur</w:t>
      </w:r>
      <w:r w:rsidRPr="00D7076F">
        <w:rPr>
          <w:rFonts w:asciiTheme="minorHAnsi" w:hAnsiTheme="minorHAnsi" w:cstheme="minorHAnsi"/>
          <w:spacing w:val="-5"/>
          <w:sz w:val="20"/>
        </w:rPr>
        <w:t xml:space="preserve"> </w:t>
      </w:r>
      <w:r w:rsidRPr="00D7076F">
        <w:rPr>
          <w:rFonts w:asciiTheme="minorHAnsi" w:hAnsiTheme="minorHAnsi" w:cstheme="minorHAnsi"/>
          <w:spacing w:val="-2"/>
          <w:sz w:val="20"/>
        </w:rPr>
        <w:t>«Plus…»</w:t>
      </w:r>
    </w:p>
    <w:p w14:paraId="47B37A18" w14:textId="77777777" w:rsidR="005D08C7" w:rsidRDefault="005D08C7" w:rsidP="00BB7E3A">
      <w:pPr>
        <w:pStyle w:val="Corpsdetexte"/>
        <w:spacing w:before="8"/>
        <w:ind w:left="284" w:right="14"/>
        <w:jc w:val="both"/>
        <w:rPr>
          <w:rFonts w:asciiTheme="minorHAnsi" w:hAnsiTheme="minorHAnsi" w:cstheme="minorHAnsi"/>
          <w:sz w:val="8"/>
        </w:rPr>
      </w:pPr>
    </w:p>
    <w:p w14:paraId="4AF05464" w14:textId="3401E4CE" w:rsidR="00BB7E3A" w:rsidRPr="00D7076F" w:rsidRDefault="005D08C7" w:rsidP="00BB7E3A">
      <w:pPr>
        <w:pStyle w:val="Corpsdetexte"/>
        <w:spacing w:before="8"/>
        <w:ind w:left="284" w:right="14"/>
        <w:jc w:val="both"/>
        <w:rPr>
          <w:rFonts w:asciiTheme="minorHAnsi" w:hAnsiTheme="minorHAnsi" w:cstheme="minorHAnsi"/>
          <w:sz w:val="8"/>
        </w:rPr>
      </w:pPr>
      <w:r w:rsidRPr="00D7076F">
        <w:rPr>
          <w:rFonts w:asciiTheme="minorHAnsi" w:hAnsiTheme="minorHAnsi" w:cstheme="minorHAnsi"/>
          <w:noProof/>
        </w:rPr>
        <w:drawing>
          <wp:anchor distT="0" distB="0" distL="0" distR="0" simplePos="0" relativeHeight="251663360" behindDoc="0" locked="0" layoutInCell="1" allowOverlap="1" wp14:anchorId="49B0E05D" wp14:editId="206071FC">
            <wp:simplePos x="0" y="0"/>
            <wp:positionH relativeFrom="page">
              <wp:posOffset>701040</wp:posOffset>
            </wp:positionH>
            <wp:positionV relativeFrom="paragraph">
              <wp:posOffset>69215</wp:posOffset>
            </wp:positionV>
            <wp:extent cx="3703320" cy="2164080"/>
            <wp:effectExtent l="0" t="0" r="0" b="7620"/>
            <wp:wrapTopAndBottom/>
            <wp:docPr id="315" name="image87.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87.jpeg" descr="A screenshot of a computer&#10;&#10;Description automatically generated"/>
                    <pic:cNvPicPr/>
                  </pic:nvPicPr>
                  <pic:blipFill rotWithShape="1">
                    <a:blip r:embed="rId62" cstate="print"/>
                    <a:srcRect b="10527"/>
                    <a:stretch/>
                  </pic:blipFill>
                  <pic:spPr bwMode="auto">
                    <a:xfrm>
                      <a:off x="0" y="0"/>
                      <a:ext cx="3703320" cy="2164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E25A8C" w14:textId="45A1E839" w:rsidR="00BB7E3A" w:rsidRPr="00D7076F" w:rsidRDefault="00BB7E3A" w:rsidP="00977D44">
      <w:pPr>
        <w:pStyle w:val="Paragraphedeliste"/>
        <w:numPr>
          <w:ilvl w:val="1"/>
          <w:numId w:val="4"/>
        </w:numPr>
        <w:tabs>
          <w:tab w:val="left" w:pos="1096"/>
        </w:tabs>
        <w:spacing w:before="60"/>
        <w:ind w:left="284" w:right="14"/>
        <w:jc w:val="both"/>
        <w:rPr>
          <w:rFonts w:asciiTheme="minorHAnsi" w:hAnsiTheme="minorHAnsi" w:cstheme="minorHAnsi"/>
          <w:sz w:val="20"/>
        </w:rPr>
      </w:pPr>
      <w:r w:rsidRPr="00D7076F">
        <w:rPr>
          <w:rFonts w:asciiTheme="minorHAnsi" w:hAnsiTheme="minorHAnsi" w:cstheme="minorHAnsi"/>
          <w:sz w:val="20"/>
        </w:rPr>
        <w:lastRenderedPageBreak/>
        <w:t>Démarrer</w:t>
      </w:r>
      <w:r w:rsidRPr="00D7076F">
        <w:rPr>
          <w:rFonts w:asciiTheme="minorHAnsi" w:hAnsiTheme="minorHAnsi" w:cstheme="minorHAnsi"/>
          <w:spacing w:val="-7"/>
          <w:sz w:val="20"/>
        </w:rPr>
        <w:t xml:space="preserve"> </w:t>
      </w:r>
      <w:r w:rsidRPr="00D7076F">
        <w:rPr>
          <w:rFonts w:asciiTheme="minorHAnsi" w:hAnsiTheme="minorHAnsi" w:cstheme="minorHAnsi"/>
          <w:sz w:val="20"/>
        </w:rPr>
        <w:t>un</w:t>
      </w:r>
      <w:r w:rsidRPr="00D7076F">
        <w:rPr>
          <w:rFonts w:asciiTheme="minorHAnsi" w:hAnsiTheme="minorHAnsi" w:cstheme="minorHAnsi"/>
          <w:spacing w:val="-10"/>
          <w:sz w:val="20"/>
        </w:rPr>
        <w:t xml:space="preserve"> </w:t>
      </w:r>
      <w:r w:rsidRPr="00D7076F">
        <w:rPr>
          <w:rFonts w:asciiTheme="minorHAnsi" w:hAnsiTheme="minorHAnsi" w:cstheme="minorHAnsi"/>
          <w:spacing w:val="-2"/>
          <w:sz w:val="20"/>
        </w:rPr>
        <w:t>Workflow</w:t>
      </w:r>
    </w:p>
    <w:p w14:paraId="01696C5F" w14:textId="77777777" w:rsidR="005D08C7" w:rsidRDefault="005D08C7" w:rsidP="00BB7E3A">
      <w:pPr>
        <w:pStyle w:val="Corpsdetexte"/>
        <w:ind w:left="284" w:right="14"/>
        <w:jc w:val="both"/>
        <w:rPr>
          <w:rFonts w:asciiTheme="minorHAnsi" w:hAnsiTheme="minorHAnsi" w:cstheme="minorHAnsi"/>
          <w:noProof/>
        </w:rPr>
      </w:pPr>
    </w:p>
    <w:p w14:paraId="06B854A6" w14:textId="1FD31F6D" w:rsidR="00BB7E3A" w:rsidRPr="00D7076F" w:rsidRDefault="00BB7E3A" w:rsidP="00BB7E3A">
      <w:pPr>
        <w:pStyle w:val="Corpsdetexte"/>
        <w:ind w:left="284" w:right="14"/>
        <w:jc w:val="both"/>
        <w:rPr>
          <w:rFonts w:asciiTheme="minorHAnsi" w:hAnsiTheme="minorHAnsi" w:cstheme="minorHAnsi"/>
        </w:rPr>
      </w:pPr>
      <w:r w:rsidRPr="00D7076F">
        <w:rPr>
          <w:rFonts w:asciiTheme="minorHAnsi" w:hAnsiTheme="minorHAnsi" w:cstheme="minorHAnsi"/>
          <w:noProof/>
        </w:rPr>
        <w:drawing>
          <wp:inline distT="0" distB="0" distL="0" distR="0" wp14:anchorId="013D368C" wp14:editId="5F3F70B1">
            <wp:extent cx="4064499" cy="1973580"/>
            <wp:effectExtent l="0" t="0" r="0" b="7620"/>
            <wp:docPr id="317" name="image88.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88.jpeg" descr="A screenshot of a computer&#10;&#10;Description automatically generated"/>
                    <pic:cNvPicPr/>
                  </pic:nvPicPr>
                  <pic:blipFill rotWithShape="1">
                    <a:blip r:embed="rId63" cstate="print"/>
                    <a:srcRect b="13834"/>
                    <a:stretch/>
                  </pic:blipFill>
                  <pic:spPr bwMode="auto">
                    <a:xfrm>
                      <a:off x="0" y="0"/>
                      <a:ext cx="4064724" cy="1973689"/>
                    </a:xfrm>
                    <a:prstGeom prst="rect">
                      <a:avLst/>
                    </a:prstGeom>
                    <a:ln>
                      <a:noFill/>
                    </a:ln>
                    <a:extLst>
                      <a:ext uri="{53640926-AAD7-44D8-BBD7-CCE9431645EC}">
                        <a14:shadowObscured xmlns:a14="http://schemas.microsoft.com/office/drawing/2010/main"/>
                      </a:ext>
                    </a:extLst>
                  </pic:spPr>
                </pic:pic>
              </a:graphicData>
            </a:graphic>
          </wp:inline>
        </w:drawing>
      </w:r>
    </w:p>
    <w:p w14:paraId="68942916" w14:textId="77777777" w:rsidR="00BB7E3A" w:rsidRPr="00D7076F" w:rsidRDefault="00BB7E3A" w:rsidP="00977D44">
      <w:pPr>
        <w:pStyle w:val="Paragraphedeliste"/>
        <w:numPr>
          <w:ilvl w:val="0"/>
          <w:numId w:val="3"/>
        </w:numPr>
        <w:tabs>
          <w:tab w:val="left" w:pos="723"/>
        </w:tabs>
        <w:spacing w:before="47"/>
        <w:ind w:left="284" w:right="14"/>
        <w:jc w:val="both"/>
        <w:rPr>
          <w:rFonts w:asciiTheme="minorHAnsi" w:hAnsiTheme="minorHAnsi" w:cstheme="minorHAnsi"/>
          <w:sz w:val="20"/>
        </w:rPr>
      </w:pPr>
      <w:r w:rsidRPr="00D7076F">
        <w:rPr>
          <w:rFonts w:asciiTheme="minorHAnsi" w:hAnsiTheme="minorHAnsi" w:cstheme="minorHAnsi"/>
          <w:sz w:val="20"/>
        </w:rPr>
        <w:t>Choisir</w:t>
      </w:r>
      <w:r w:rsidRPr="00D7076F">
        <w:rPr>
          <w:rFonts w:asciiTheme="minorHAnsi" w:hAnsiTheme="minorHAnsi" w:cstheme="minorHAnsi"/>
          <w:spacing w:val="-11"/>
          <w:sz w:val="20"/>
        </w:rPr>
        <w:t xml:space="preserve"> </w:t>
      </w:r>
      <w:r w:rsidRPr="00D7076F">
        <w:rPr>
          <w:rFonts w:asciiTheme="minorHAnsi" w:hAnsiTheme="minorHAnsi" w:cstheme="minorHAnsi"/>
          <w:sz w:val="20"/>
        </w:rPr>
        <w:t>un</w:t>
      </w:r>
      <w:r w:rsidRPr="00D7076F">
        <w:rPr>
          <w:rFonts w:asciiTheme="minorHAnsi" w:hAnsiTheme="minorHAnsi" w:cstheme="minorHAnsi"/>
          <w:spacing w:val="-12"/>
          <w:sz w:val="20"/>
        </w:rPr>
        <w:t xml:space="preserve"> </w:t>
      </w:r>
      <w:r w:rsidRPr="00D7076F">
        <w:rPr>
          <w:rFonts w:asciiTheme="minorHAnsi" w:hAnsiTheme="minorHAnsi" w:cstheme="minorHAnsi"/>
          <w:sz w:val="20"/>
        </w:rPr>
        <w:t>Workflow</w:t>
      </w:r>
      <w:r w:rsidRPr="00D7076F">
        <w:rPr>
          <w:rFonts w:asciiTheme="minorHAnsi" w:hAnsiTheme="minorHAnsi" w:cstheme="minorHAnsi"/>
          <w:spacing w:val="-10"/>
          <w:sz w:val="20"/>
        </w:rPr>
        <w:t xml:space="preserve"> </w:t>
      </w:r>
      <w:r w:rsidRPr="00D7076F">
        <w:rPr>
          <w:rFonts w:asciiTheme="minorHAnsi" w:hAnsiTheme="minorHAnsi" w:cstheme="minorHAnsi"/>
          <w:sz w:val="20"/>
        </w:rPr>
        <w:t>(Avec</w:t>
      </w:r>
      <w:r w:rsidRPr="00D7076F">
        <w:rPr>
          <w:rFonts w:asciiTheme="minorHAnsi" w:hAnsiTheme="minorHAnsi" w:cstheme="minorHAnsi"/>
          <w:spacing w:val="-10"/>
          <w:sz w:val="20"/>
        </w:rPr>
        <w:t xml:space="preserve"> </w:t>
      </w:r>
      <w:r w:rsidRPr="00D7076F">
        <w:rPr>
          <w:rFonts w:asciiTheme="minorHAnsi" w:hAnsiTheme="minorHAnsi" w:cstheme="minorHAnsi"/>
          <w:sz w:val="20"/>
        </w:rPr>
        <w:t>accusé</w:t>
      </w:r>
      <w:r w:rsidRPr="00D7076F">
        <w:rPr>
          <w:rFonts w:asciiTheme="minorHAnsi" w:hAnsiTheme="minorHAnsi" w:cstheme="minorHAnsi"/>
          <w:spacing w:val="-11"/>
          <w:sz w:val="20"/>
        </w:rPr>
        <w:t xml:space="preserve"> </w:t>
      </w:r>
      <w:r w:rsidRPr="00D7076F">
        <w:rPr>
          <w:rFonts w:asciiTheme="minorHAnsi" w:hAnsiTheme="minorHAnsi" w:cstheme="minorHAnsi"/>
          <w:sz w:val="20"/>
        </w:rPr>
        <w:t>de</w:t>
      </w:r>
      <w:r w:rsidRPr="00D7076F">
        <w:rPr>
          <w:rFonts w:asciiTheme="minorHAnsi" w:hAnsiTheme="minorHAnsi" w:cstheme="minorHAnsi"/>
          <w:spacing w:val="-10"/>
          <w:sz w:val="20"/>
        </w:rPr>
        <w:t xml:space="preserve"> </w:t>
      </w:r>
      <w:r w:rsidRPr="00D7076F">
        <w:rPr>
          <w:rFonts w:asciiTheme="minorHAnsi" w:hAnsiTheme="minorHAnsi" w:cstheme="minorHAnsi"/>
          <w:spacing w:val="-2"/>
          <w:sz w:val="20"/>
        </w:rPr>
        <w:t>réception)</w:t>
      </w:r>
    </w:p>
    <w:p w14:paraId="16F932F5" w14:textId="20F4548E" w:rsidR="00BB7E3A" w:rsidRPr="00D7076F" w:rsidRDefault="00BB7E3A" w:rsidP="00BB7E3A">
      <w:pPr>
        <w:pStyle w:val="Corpsdetexte"/>
        <w:spacing w:before="5"/>
        <w:ind w:left="284" w:right="14"/>
        <w:jc w:val="both"/>
        <w:rPr>
          <w:rFonts w:asciiTheme="minorHAnsi" w:hAnsiTheme="minorHAnsi" w:cstheme="minorHAnsi"/>
          <w:sz w:val="10"/>
        </w:rPr>
      </w:pPr>
      <w:r w:rsidRPr="00D7076F">
        <w:rPr>
          <w:rFonts w:asciiTheme="minorHAnsi" w:hAnsiTheme="minorHAnsi" w:cstheme="minorHAnsi"/>
          <w:noProof/>
        </w:rPr>
        <w:drawing>
          <wp:anchor distT="0" distB="0" distL="0" distR="0" simplePos="0" relativeHeight="251664384" behindDoc="0" locked="0" layoutInCell="1" allowOverlap="1" wp14:anchorId="6B22A4E3" wp14:editId="2F018BF7">
            <wp:simplePos x="0" y="0"/>
            <wp:positionH relativeFrom="page">
              <wp:posOffset>484631</wp:posOffset>
            </wp:positionH>
            <wp:positionV relativeFrom="paragraph">
              <wp:posOffset>91833</wp:posOffset>
            </wp:positionV>
            <wp:extent cx="4132407" cy="1383601"/>
            <wp:effectExtent l="0" t="0" r="0" b="0"/>
            <wp:wrapTopAndBottom/>
            <wp:docPr id="319" name="image89.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89.jpeg" descr="A screenshot of a computer&#10;&#10;Description automatically generated"/>
                    <pic:cNvPicPr/>
                  </pic:nvPicPr>
                  <pic:blipFill>
                    <a:blip r:embed="rId64" cstate="print"/>
                    <a:stretch>
                      <a:fillRect/>
                    </a:stretch>
                  </pic:blipFill>
                  <pic:spPr>
                    <a:xfrm>
                      <a:off x="0" y="0"/>
                      <a:ext cx="4132407" cy="1383601"/>
                    </a:xfrm>
                    <a:prstGeom prst="rect">
                      <a:avLst/>
                    </a:prstGeom>
                  </pic:spPr>
                </pic:pic>
              </a:graphicData>
            </a:graphic>
          </wp:anchor>
        </w:drawing>
      </w:r>
    </w:p>
    <w:p w14:paraId="7124A9D5" w14:textId="77777777" w:rsidR="00BB7E3A" w:rsidRPr="00D7076F" w:rsidRDefault="00BB7E3A" w:rsidP="00977D44">
      <w:pPr>
        <w:pStyle w:val="Paragraphedeliste"/>
        <w:numPr>
          <w:ilvl w:val="0"/>
          <w:numId w:val="3"/>
        </w:numPr>
        <w:tabs>
          <w:tab w:val="left" w:pos="723"/>
        </w:tabs>
        <w:spacing w:before="23"/>
        <w:ind w:left="284" w:right="14"/>
        <w:jc w:val="both"/>
        <w:rPr>
          <w:rFonts w:asciiTheme="minorHAnsi" w:hAnsiTheme="minorHAnsi" w:cstheme="minorHAnsi"/>
          <w:sz w:val="20"/>
        </w:rPr>
      </w:pPr>
      <w:r w:rsidRPr="00D7076F">
        <w:rPr>
          <w:rFonts w:asciiTheme="minorHAnsi" w:hAnsiTheme="minorHAnsi" w:cstheme="minorHAnsi"/>
          <w:sz w:val="20"/>
        </w:rPr>
        <w:t>Démarrer</w:t>
      </w:r>
      <w:r w:rsidRPr="00D7076F">
        <w:rPr>
          <w:rFonts w:asciiTheme="minorHAnsi" w:hAnsiTheme="minorHAnsi" w:cstheme="minorHAnsi"/>
          <w:spacing w:val="-6"/>
          <w:sz w:val="20"/>
        </w:rPr>
        <w:t xml:space="preserve"> </w:t>
      </w:r>
      <w:r w:rsidRPr="00D7076F">
        <w:rPr>
          <w:rFonts w:asciiTheme="minorHAnsi" w:hAnsiTheme="minorHAnsi" w:cstheme="minorHAnsi"/>
          <w:sz w:val="20"/>
        </w:rPr>
        <w:t>un</w:t>
      </w:r>
      <w:r w:rsidRPr="00D7076F">
        <w:rPr>
          <w:rFonts w:asciiTheme="minorHAnsi" w:hAnsiTheme="minorHAnsi" w:cstheme="minorHAnsi"/>
          <w:spacing w:val="-3"/>
          <w:sz w:val="20"/>
        </w:rPr>
        <w:t xml:space="preserve"> </w:t>
      </w:r>
      <w:r w:rsidRPr="00D7076F">
        <w:rPr>
          <w:rFonts w:asciiTheme="minorHAnsi" w:hAnsiTheme="minorHAnsi" w:cstheme="minorHAnsi"/>
          <w:spacing w:val="-2"/>
          <w:sz w:val="20"/>
        </w:rPr>
        <w:t>workflow</w:t>
      </w:r>
    </w:p>
    <w:p w14:paraId="26943F80" w14:textId="77777777" w:rsidR="00BB7E3A" w:rsidRPr="00D7076F" w:rsidRDefault="00BB7E3A" w:rsidP="00BB7E3A">
      <w:pPr>
        <w:pStyle w:val="Corpsdetexte"/>
        <w:spacing w:before="7"/>
        <w:ind w:left="284" w:right="14"/>
        <w:jc w:val="both"/>
        <w:rPr>
          <w:rFonts w:asciiTheme="minorHAnsi" w:hAnsiTheme="minorHAnsi" w:cstheme="minorHAnsi"/>
          <w:sz w:val="9"/>
        </w:rPr>
      </w:pPr>
      <w:r w:rsidRPr="00D7076F">
        <w:rPr>
          <w:rFonts w:asciiTheme="minorHAnsi" w:hAnsiTheme="minorHAnsi" w:cstheme="minorHAnsi"/>
          <w:noProof/>
        </w:rPr>
        <w:drawing>
          <wp:anchor distT="0" distB="0" distL="0" distR="0" simplePos="0" relativeHeight="251665408" behindDoc="0" locked="0" layoutInCell="1" allowOverlap="1" wp14:anchorId="7F104852" wp14:editId="69635E24">
            <wp:simplePos x="0" y="0"/>
            <wp:positionH relativeFrom="page">
              <wp:posOffset>477773</wp:posOffset>
            </wp:positionH>
            <wp:positionV relativeFrom="paragraph">
              <wp:posOffset>85673</wp:posOffset>
            </wp:positionV>
            <wp:extent cx="4101246" cy="1807083"/>
            <wp:effectExtent l="0" t="0" r="0" b="0"/>
            <wp:wrapTopAndBottom/>
            <wp:docPr id="321" name="image90.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90.jpeg" descr="A screenshot of a computer&#10;&#10;Description automatically generated"/>
                    <pic:cNvPicPr/>
                  </pic:nvPicPr>
                  <pic:blipFill>
                    <a:blip r:embed="rId65" cstate="print"/>
                    <a:stretch>
                      <a:fillRect/>
                    </a:stretch>
                  </pic:blipFill>
                  <pic:spPr>
                    <a:xfrm>
                      <a:off x="0" y="0"/>
                      <a:ext cx="4101246" cy="1807083"/>
                    </a:xfrm>
                    <a:prstGeom prst="rect">
                      <a:avLst/>
                    </a:prstGeom>
                  </pic:spPr>
                </pic:pic>
              </a:graphicData>
            </a:graphic>
          </wp:anchor>
        </w:drawing>
      </w:r>
    </w:p>
    <w:p w14:paraId="2FE32824" w14:textId="07F6BB04" w:rsidR="00072FB5" w:rsidRPr="005D08C7" w:rsidRDefault="00BB7E3A" w:rsidP="00977D44">
      <w:pPr>
        <w:pStyle w:val="Paragraphedeliste"/>
        <w:numPr>
          <w:ilvl w:val="0"/>
          <w:numId w:val="3"/>
        </w:numPr>
        <w:tabs>
          <w:tab w:val="left" w:pos="723"/>
        </w:tabs>
        <w:spacing w:before="41" w:line="228" w:lineRule="auto"/>
        <w:ind w:left="284" w:right="14" w:hanging="216"/>
        <w:jc w:val="both"/>
        <w:rPr>
          <w:rFonts w:asciiTheme="minorHAnsi" w:hAnsiTheme="minorHAnsi" w:cstheme="minorHAnsi"/>
          <w:sz w:val="20"/>
        </w:rPr>
      </w:pPr>
      <w:r w:rsidRPr="00D7076F">
        <w:rPr>
          <w:rFonts w:asciiTheme="minorHAnsi" w:hAnsiTheme="minorHAnsi" w:cstheme="minorHAnsi"/>
          <w:sz w:val="20"/>
        </w:rPr>
        <w:lastRenderedPageBreak/>
        <w:t>L’accusé</w:t>
      </w:r>
      <w:r w:rsidRPr="00D7076F">
        <w:rPr>
          <w:rFonts w:asciiTheme="minorHAnsi" w:hAnsiTheme="minorHAnsi" w:cstheme="minorHAnsi"/>
          <w:spacing w:val="-5"/>
          <w:sz w:val="20"/>
        </w:rPr>
        <w:t xml:space="preserve"> </w:t>
      </w:r>
      <w:r w:rsidRPr="00D7076F">
        <w:rPr>
          <w:rFonts w:asciiTheme="minorHAnsi" w:hAnsiTheme="minorHAnsi" w:cstheme="minorHAnsi"/>
          <w:sz w:val="20"/>
        </w:rPr>
        <w:t>réception</w:t>
      </w:r>
      <w:r w:rsidRPr="00D7076F">
        <w:rPr>
          <w:rFonts w:asciiTheme="minorHAnsi" w:hAnsiTheme="minorHAnsi" w:cstheme="minorHAnsi"/>
          <w:spacing w:val="-6"/>
          <w:sz w:val="20"/>
        </w:rPr>
        <w:t xml:space="preserve"> </w:t>
      </w:r>
      <w:r w:rsidRPr="00D7076F">
        <w:rPr>
          <w:rFonts w:asciiTheme="minorHAnsi" w:hAnsiTheme="minorHAnsi" w:cstheme="minorHAnsi"/>
          <w:sz w:val="20"/>
        </w:rPr>
        <w:t>de</w:t>
      </w:r>
      <w:r w:rsidRPr="00D7076F">
        <w:rPr>
          <w:rFonts w:asciiTheme="minorHAnsi" w:hAnsiTheme="minorHAnsi" w:cstheme="minorHAnsi"/>
          <w:spacing w:val="-6"/>
          <w:sz w:val="20"/>
        </w:rPr>
        <w:t xml:space="preserve"> </w:t>
      </w:r>
      <w:r w:rsidRPr="00D7076F">
        <w:rPr>
          <w:rFonts w:asciiTheme="minorHAnsi" w:hAnsiTheme="minorHAnsi" w:cstheme="minorHAnsi"/>
          <w:sz w:val="20"/>
        </w:rPr>
        <w:t>la</w:t>
      </w:r>
      <w:r w:rsidRPr="00D7076F">
        <w:rPr>
          <w:rFonts w:asciiTheme="minorHAnsi" w:hAnsiTheme="minorHAnsi" w:cstheme="minorHAnsi"/>
          <w:spacing w:val="-6"/>
          <w:sz w:val="20"/>
        </w:rPr>
        <w:t xml:space="preserve"> </w:t>
      </w:r>
      <w:r w:rsidRPr="00D7076F">
        <w:rPr>
          <w:rFonts w:asciiTheme="minorHAnsi" w:hAnsiTheme="minorHAnsi" w:cstheme="minorHAnsi"/>
          <w:sz w:val="20"/>
        </w:rPr>
        <w:t>mise</w:t>
      </w:r>
      <w:r w:rsidRPr="00D7076F">
        <w:rPr>
          <w:rFonts w:asciiTheme="minorHAnsi" w:hAnsiTheme="minorHAnsi" w:cstheme="minorHAnsi"/>
          <w:spacing w:val="-6"/>
          <w:sz w:val="20"/>
        </w:rPr>
        <w:t xml:space="preserve"> </w:t>
      </w:r>
      <w:r w:rsidRPr="00D7076F">
        <w:rPr>
          <w:rFonts w:asciiTheme="minorHAnsi" w:hAnsiTheme="minorHAnsi" w:cstheme="minorHAnsi"/>
          <w:sz w:val="20"/>
        </w:rPr>
        <w:t>à</w:t>
      </w:r>
      <w:r w:rsidRPr="00D7076F">
        <w:rPr>
          <w:rFonts w:asciiTheme="minorHAnsi" w:hAnsiTheme="minorHAnsi" w:cstheme="minorHAnsi"/>
          <w:spacing w:val="-4"/>
          <w:sz w:val="20"/>
        </w:rPr>
        <w:t xml:space="preserve"> </w:t>
      </w:r>
      <w:r w:rsidRPr="00D7076F">
        <w:rPr>
          <w:rFonts w:asciiTheme="minorHAnsi" w:hAnsiTheme="minorHAnsi" w:cstheme="minorHAnsi"/>
          <w:sz w:val="20"/>
        </w:rPr>
        <w:t>jour</w:t>
      </w:r>
      <w:r w:rsidRPr="00D7076F">
        <w:rPr>
          <w:rFonts w:asciiTheme="minorHAnsi" w:hAnsiTheme="minorHAnsi" w:cstheme="minorHAnsi"/>
          <w:spacing w:val="-4"/>
          <w:sz w:val="20"/>
        </w:rPr>
        <w:t xml:space="preserve"> </w:t>
      </w:r>
      <w:r w:rsidRPr="00D7076F">
        <w:rPr>
          <w:rFonts w:asciiTheme="minorHAnsi" w:hAnsiTheme="minorHAnsi" w:cstheme="minorHAnsi"/>
          <w:sz w:val="20"/>
        </w:rPr>
        <w:t>est</w:t>
      </w:r>
      <w:r w:rsidRPr="00D7076F">
        <w:rPr>
          <w:rFonts w:asciiTheme="minorHAnsi" w:hAnsiTheme="minorHAnsi" w:cstheme="minorHAnsi"/>
          <w:spacing w:val="-4"/>
          <w:sz w:val="20"/>
        </w:rPr>
        <w:t xml:space="preserve"> </w:t>
      </w:r>
      <w:r w:rsidRPr="00D7076F">
        <w:rPr>
          <w:rFonts w:asciiTheme="minorHAnsi" w:hAnsiTheme="minorHAnsi" w:cstheme="minorHAnsi"/>
          <w:sz w:val="20"/>
        </w:rPr>
        <w:t>ensuite</w:t>
      </w:r>
      <w:r w:rsidRPr="00D7076F">
        <w:rPr>
          <w:rFonts w:asciiTheme="minorHAnsi" w:hAnsiTheme="minorHAnsi" w:cstheme="minorHAnsi"/>
          <w:spacing w:val="-6"/>
          <w:sz w:val="20"/>
        </w:rPr>
        <w:t xml:space="preserve"> </w:t>
      </w:r>
      <w:r w:rsidRPr="00D7076F">
        <w:rPr>
          <w:rFonts w:asciiTheme="minorHAnsi" w:hAnsiTheme="minorHAnsi" w:cstheme="minorHAnsi"/>
          <w:sz w:val="20"/>
        </w:rPr>
        <w:t>envoyé</w:t>
      </w:r>
      <w:r w:rsidRPr="00D7076F">
        <w:rPr>
          <w:rFonts w:asciiTheme="minorHAnsi" w:hAnsiTheme="minorHAnsi" w:cstheme="minorHAnsi"/>
          <w:spacing w:val="-4"/>
          <w:sz w:val="20"/>
        </w:rPr>
        <w:t xml:space="preserve"> </w:t>
      </w:r>
      <w:r w:rsidRPr="00D7076F">
        <w:rPr>
          <w:rFonts w:asciiTheme="minorHAnsi" w:hAnsiTheme="minorHAnsi" w:cstheme="minorHAnsi"/>
          <w:sz w:val="20"/>
        </w:rPr>
        <w:t>au</w:t>
      </w:r>
      <w:r w:rsidRPr="00D7076F">
        <w:rPr>
          <w:rFonts w:asciiTheme="minorHAnsi" w:hAnsiTheme="minorHAnsi" w:cstheme="minorHAnsi"/>
          <w:spacing w:val="-4"/>
          <w:sz w:val="20"/>
        </w:rPr>
        <w:t xml:space="preserve"> </w:t>
      </w:r>
      <w:r w:rsidRPr="00D7076F">
        <w:rPr>
          <w:rFonts w:asciiTheme="minorHAnsi" w:hAnsiTheme="minorHAnsi" w:cstheme="minorHAnsi"/>
          <w:sz w:val="20"/>
        </w:rPr>
        <w:t>seveur</w:t>
      </w:r>
      <w:r w:rsidRPr="00D7076F">
        <w:rPr>
          <w:rFonts w:asciiTheme="minorHAnsi" w:hAnsiTheme="minorHAnsi" w:cstheme="minorHAnsi"/>
          <w:spacing w:val="-4"/>
          <w:sz w:val="20"/>
        </w:rPr>
        <w:t xml:space="preserve"> </w:t>
      </w:r>
      <w:r w:rsidRPr="00D7076F">
        <w:rPr>
          <w:rFonts w:asciiTheme="minorHAnsi" w:hAnsiTheme="minorHAnsi" w:cstheme="minorHAnsi"/>
          <w:sz w:val="20"/>
        </w:rPr>
        <w:t>ebiblio. Il est possible de générer un rapport sur ebiblio</w:t>
      </w:r>
      <w:r w:rsidRPr="00D7076F">
        <w:rPr>
          <w:rFonts w:asciiTheme="minorHAnsi" w:hAnsiTheme="minorHAnsi" w:cstheme="minorHAnsi"/>
          <w:spacing w:val="40"/>
          <w:sz w:val="20"/>
        </w:rPr>
        <w:t xml:space="preserve"> </w:t>
      </w:r>
      <w:r w:rsidRPr="00D7076F">
        <w:rPr>
          <w:rFonts w:asciiTheme="minorHAnsi" w:hAnsiTheme="minorHAnsi" w:cstheme="minorHAnsi"/>
          <w:sz w:val="20"/>
        </w:rPr>
        <w:t>qui permet de vérifier la bonne réception des documents par les destinataires.</w:t>
      </w:r>
    </w:p>
    <w:p w14:paraId="49BF0FE0" w14:textId="77777777" w:rsidR="005D08C7" w:rsidRDefault="005D08C7" w:rsidP="00BB7E3A">
      <w:pPr>
        <w:widowControl/>
        <w:adjustRightInd w:val="0"/>
        <w:ind w:right="14"/>
        <w:jc w:val="both"/>
        <w:rPr>
          <w:rFonts w:asciiTheme="minorHAnsi" w:eastAsiaTheme="minorHAnsi" w:hAnsiTheme="minorHAnsi" w:cstheme="minorHAnsi"/>
          <w:color w:val="000000"/>
          <w:sz w:val="20"/>
          <w:szCs w:val="20"/>
        </w:rPr>
      </w:pPr>
    </w:p>
    <w:p w14:paraId="3A91F864" w14:textId="30D9302D" w:rsidR="005D08C7" w:rsidRPr="005D08C7" w:rsidRDefault="005D08C7" w:rsidP="006F6016">
      <w:pPr>
        <w:pStyle w:val="Titre2"/>
      </w:pPr>
      <w:bookmarkStart w:id="138" w:name="_eWAS"/>
      <w:bookmarkStart w:id="139" w:name="_Toc168580263"/>
      <w:bookmarkEnd w:id="138"/>
      <w:r w:rsidRPr="005D08C7">
        <w:t>eWAS</w:t>
      </w:r>
      <w:bookmarkEnd w:id="139"/>
    </w:p>
    <w:p w14:paraId="525E470F" w14:textId="77777777" w:rsidR="005D08C7" w:rsidRPr="00D7076F" w:rsidRDefault="005D08C7" w:rsidP="005D08C7">
      <w:pPr>
        <w:pStyle w:val="Corpsdetexte"/>
        <w:spacing w:before="95" w:line="249" w:lineRule="auto"/>
        <w:ind w:left="284" w:right="14"/>
        <w:jc w:val="both"/>
        <w:rPr>
          <w:rFonts w:asciiTheme="minorHAnsi" w:hAnsiTheme="minorHAnsi" w:cstheme="minorHAnsi"/>
        </w:rPr>
      </w:pPr>
      <w:r w:rsidRPr="00D7076F">
        <w:rPr>
          <w:rFonts w:asciiTheme="minorHAnsi" w:hAnsiTheme="minorHAnsi" w:cstheme="minorHAnsi"/>
          <w:spacing w:val="-2"/>
        </w:rPr>
        <w:t>eWAS</w:t>
      </w:r>
      <w:r w:rsidRPr="00D7076F">
        <w:rPr>
          <w:rFonts w:asciiTheme="minorHAnsi" w:hAnsiTheme="minorHAnsi" w:cstheme="minorHAnsi"/>
          <w:spacing w:val="-6"/>
        </w:rPr>
        <w:t xml:space="preserve"> </w:t>
      </w:r>
      <w:r w:rsidRPr="00D7076F">
        <w:rPr>
          <w:rFonts w:asciiTheme="minorHAnsi" w:hAnsiTheme="minorHAnsi" w:cstheme="minorHAnsi"/>
          <w:spacing w:val="-2"/>
        </w:rPr>
        <w:t>est</w:t>
      </w:r>
      <w:r w:rsidRPr="00D7076F">
        <w:rPr>
          <w:rFonts w:asciiTheme="minorHAnsi" w:hAnsiTheme="minorHAnsi" w:cstheme="minorHAnsi"/>
          <w:spacing w:val="-5"/>
        </w:rPr>
        <w:t xml:space="preserve"> </w:t>
      </w:r>
      <w:r w:rsidRPr="00D7076F">
        <w:rPr>
          <w:rFonts w:asciiTheme="minorHAnsi" w:hAnsiTheme="minorHAnsi" w:cstheme="minorHAnsi"/>
          <w:spacing w:val="-2"/>
        </w:rPr>
        <w:t>une</w:t>
      </w:r>
      <w:r w:rsidRPr="00D7076F">
        <w:rPr>
          <w:rFonts w:asciiTheme="minorHAnsi" w:hAnsiTheme="minorHAnsi" w:cstheme="minorHAnsi"/>
          <w:spacing w:val="-5"/>
        </w:rPr>
        <w:t xml:space="preserve"> </w:t>
      </w:r>
      <w:r w:rsidRPr="00D7076F">
        <w:rPr>
          <w:rFonts w:asciiTheme="minorHAnsi" w:hAnsiTheme="minorHAnsi" w:cstheme="minorHAnsi"/>
          <w:spacing w:val="-2"/>
        </w:rPr>
        <w:t>application</w:t>
      </w:r>
      <w:r w:rsidRPr="00D7076F">
        <w:rPr>
          <w:rFonts w:asciiTheme="minorHAnsi" w:hAnsiTheme="minorHAnsi" w:cstheme="minorHAnsi"/>
          <w:spacing w:val="-6"/>
        </w:rPr>
        <w:t xml:space="preserve"> </w:t>
      </w:r>
      <w:r w:rsidRPr="00D7076F">
        <w:rPr>
          <w:rFonts w:asciiTheme="minorHAnsi" w:hAnsiTheme="minorHAnsi" w:cstheme="minorHAnsi"/>
          <w:spacing w:val="-2"/>
        </w:rPr>
        <w:t>de</w:t>
      </w:r>
      <w:r w:rsidRPr="00D7076F">
        <w:rPr>
          <w:rFonts w:asciiTheme="minorHAnsi" w:hAnsiTheme="minorHAnsi" w:cstheme="minorHAnsi"/>
          <w:spacing w:val="-5"/>
        </w:rPr>
        <w:t xml:space="preserve"> </w:t>
      </w:r>
      <w:r w:rsidRPr="00D7076F">
        <w:rPr>
          <w:rFonts w:asciiTheme="minorHAnsi" w:hAnsiTheme="minorHAnsi" w:cstheme="minorHAnsi"/>
          <w:spacing w:val="-2"/>
        </w:rPr>
        <w:t>type</w:t>
      </w:r>
      <w:r w:rsidRPr="00D7076F">
        <w:rPr>
          <w:rFonts w:asciiTheme="minorHAnsi" w:hAnsiTheme="minorHAnsi" w:cstheme="minorHAnsi"/>
          <w:spacing w:val="-6"/>
        </w:rPr>
        <w:t xml:space="preserve"> </w:t>
      </w:r>
      <w:r w:rsidRPr="00D7076F">
        <w:rPr>
          <w:rFonts w:asciiTheme="minorHAnsi" w:hAnsiTheme="minorHAnsi" w:cstheme="minorHAnsi"/>
          <w:spacing w:val="-2"/>
        </w:rPr>
        <w:t>"inflight</w:t>
      </w:r>
      <w:r w:rsidRPr="00D7076F">
        <w:rPr>
          <w:rFonts w:asciiTheme="minorHAnsi" w:hAnsiTheme="minorHAnsi" w:cstheme="minorHAnsi"/>
          <w:spacing w:val="-5"/>
        </w:rPr>
        <w:t xml:space="preserve"> </w:t>
      </w:r>
      <w:r w:rsidRPr="00D7076F">
        <w:rPr>
          <w:rFonts w:asciiTheme="minorHAnsi" w:hAnsiTheme="minorHAnsi" w:cstheme="minorHAnsi"/>
          <w:spacing w:val="-2"/>
        </w:rPr>
        <w:t>weather",</w:t>
      </w:r>
      <w:r w:rsidRPr="00D7076F">
        <w:rPr>
          <w:rFonts w:asciiTheme="minorHAnsi" w:hAnsiTheme="minorHAnsi" w:cstheme="minorHAnsi"/>
          <w:spacing w:val="-6"/>
        </w:rPr>
        <w:t xml:space="preserve"> </w:t>
      </w:r>
      <w:r w:rsidRPr="00D7076F">
        <w:rPr>
          <w:rFonts w:asciiTheme="minorHAnsi" w:hAnsiTheme="minorHAnsi" w:cstheme="minorHAnsi"/>
          <w:spacing w:val="-2"/>
        </w:rPr>
        <w:t>administrée</w:t>
      </w:r>
      <w:r w:rsidRPr="00D7076F">
        <w:rPr>
          <w:rFonts w:asciiTheme="minorHAnsi" w:hAnsiTheme="minorHAnsi" w:cstheme="minorHAnsi"/>
          <w:spacing w:val="-5"/>
        </w:rPr>
        <w:t xml:space="preserve"> </w:t>
      </w:r>
      <w:r w:rsidRPr="00D7076F">
        <w:rPr>
          <w:rFonts w:asciiTheme="minorHAnsi" w:hAnsiTheme="minorHAnsi" w:cstheme="minorHAnsi"/>
          <w:spacing w:val="-2"/>
        </w:rPr>
        <w:t>par</w:t>
      </w:r>
      <w:r w:rsidRPr="00D7076F">
        <w:rPr>
          <w:rFonts w:asciiTheme="minorHAnsi" w:hAnsiTheme="minorHAnsi" w:cstheme="minorHAnsi"/>
          <w:spacing w:val="-5"/>
        </w:rPr>
        <w:t xml:space="preserve"> </w:t>
      </w:r>
      <w:r w:rsidRPr="00D7076F">
        <w:rPr>
          <w:rFonts w:asciiTheme="minorHAnsi" w:hAnsiTheme="minorHAnsi" w:cstheme="minorHAnsi"/>
          <w:spacing w:val="-2"/>
        </w:rPr>
        <w:t>le</w:t>
      </w:r>
      <w:r w:rsidRPr="00D7076F">
        <w:rPr>
          <w:rFonts w:asciiTheme="minorHAnsi" w:hAnsiTheme="minorHAnsi" w:cstheme="minorHAnsi"/>
          <w:spacing w:val="-6"/>
        </w:rPr>
        <w:t xml:space="preserve"> </w:t>
      </w:r>
      <w:r w:rsidRPr="00D7076F">
        <w:rPr>
          <w:rFonts w:asciiTheme="minorHAnsi" w:hAnsiTheme="minorHAnsi" w:cstheme="minorHAnsi"/>
          <w:spacing w:val="-2"/>
        </w:rPr>
        <w:t>BEOPS</w:t>
      </w:r>
      <w:r w:rsidRPr="00D7076F">
        <w:rPr>
          <w:rFonts w:asciiTheme="minorHAnsi" w:hAnsiTheme="minorHAnsi" w:cstheme="minorHAnsi"/>
          <w:spacing w:val="-6"/>
        </w:rPr>
        <w:t xml:space="preserve"> </w:t>
      </w:r>
      <w:r w:rsidRPr="00D7076F">
        <w:rPr>
          <w:rFonts w:asciiTheme="minorHAnsi" w:hAnsiTheme="minorHAnsi" w:cstheme="minorHAnsi"/>
          <w:spacing w:val="-2"/>
        </w:rPr>
        <w:t xml:space="preserve">et </w:t>
      </w:r>
      <w:r w:rsidRPr="00D7076F">
        <w:rPr>
          <w:rFonts w:asciiTheme="minorHAnsi" w:hAnsiTheme="minorHAnsi" w:cstheme="minorHAnsi"/>
        </w:rPr>
        <w:t>l’IT Corsair.</w:t>
      </w:r>
    </w:p>
    <w:p w14:paraId="05D8F8BF" w14:textId="77777777" w:rsidR="005D08C7" w:rsidRDefault="005D08C7" w:rsidP="005D08C7">
      <w:pPr>
        <w:pStyle w:val="Corpsdetexte"/>
        <w:spacing w:before="81" w:line="249" w:lineRule="auto"/>
        <w:ind w:left="284" w:right="14"/>
        <w:jc w:val="both"/>
        <w:rPr>
          <w:rFonts w:asciiTheme="minorHAnsi" w:hAnsiTheme="minorHAnsi" w:cstheme="minorHAnsi"/>
        </w:rPr>
      </w:pPr>
      <w:r w:rsidRPr="00D7076F">
        <w:rPr>
          <w:rFonts w:asciiTheme="minorHAnsi" w:hAnsiTheme="minorHAnsi" w:cstheme="minorHAnsi"/>
        </w:rPr>
        <w:t>Cette</w:t>
      </w:r>
      <w:r w:rsidRPr="00D7076F">
        <w:rPr>
          <w:rFonts w:asciiTheme="minorHAnsi" w:hAnsiTheme="minorHAnsi" w:cstheme="minorHAnsi"/>
          <w:spacing w:val="-4"/>
        </w:rPr>
        <w:t xml:space="preserve"> </w:t>
      </w:r>
      <w:r w:rsidRPr="00D7076F">
        <w:rPr>
          <w:rFonts w:asciiTheme="minorHAnsi" w:hAnsiTheme="minorHAnsi" w:cstheme="minorHAnsi"/>
        </w:rPr>
        <w:t>application</w:t>
      </w:r>
      <w:r w:rsidRPr="00D7076F">
        <w:rPr>
          <w:rFonts w:asciiTheme="minorHAnsi" w:hAnsiTheme="minorHAnsi" w:cstheme="minorHAnsi"/>
          <w:spacing w:val="-4"/>
        </w:rPr>
        <w:t xml:space="preserve"> </w:t>
      </w:r>
      <w:r w:rsidRPr="00D7076F">
        <w:rPr>
          <w:rFonts w:asciiTheme="minorHAnsi" w:hAnsiTheme="minorHAnsi" w:cstheme="minorHAnsi"/>
        </w:rPr>
        <w:t>permet</w:t>
      </w:r>
      <w:r w:rsidRPr="00D7076F">
        <w:rPr>
          <w:rFonts w:asciiTheme="minorHAnsi" w:hAnsiTheme="minorHAnsi" w:cstheme="minorHAnsi"/>
          <w:spacing w:val="-4"/>
        </w:rPr>
        <w:t xml:space="preserve"> </w:t>
      </w:r>
      <w:r w:rsidRPr="00D7076F">
        <w:rPr>
          <w:rFonts w:asciiTheme="minorHAnsi" w:hAnsiTheme="minorHAnsi" w:cstheme="minorHAnsi"/>
        </w:rPr>
        <w:t>une</w:t>
      </w:r>
      <w:r w:rsidRPr="00D7076F">
        <w:rPr>
          <w:rFonts w:asciiTheme="minorHAnsi" w:hAnsiTheme="minorHAnsi" w:cstheme="minorHAnsi"/>
          <w:spacing w:val="-4"/>
        </w:rPr>
        <w:t xml:space="preserve"> </w:t>
      </w:r>
      <w:r w:rsidRPr="00D7076F">
        <w:rPr>
          <w:rFonts w:asciiTheme="minorHAnsi" w:hAnsiTheme="minorHAnsi" w:cstheme="minorHAnsi"/>
        </w:rPr>
        <w:t>meilleure</w:t>
      </w:r>
      <w:r w:rsidRPr="00D7076F">
        <w:rPr>
          <w:rFonts w:asciiTheme="minorHAnsi" w:hAnsiTheme="minorHAnsi" w:cstheme="minorHAnsi"/>
          <w:spacing w:val="-4"/>
        </w:rPr>
        <w:t xml:space="preserve"> </w:t>
      </w:r>
      <w:r w:rsidRPr="00D7076F">
        <w:rPr>
          <w:rFonts w:asciiTheme="minorHAnsi" w:hAnsiTheme="minorHAnsi" w:cstheme="minorHAnsi"/>
        </w:rPr>
        <w:t>visualisation</w:t>
      </w:r>
      <w:r w:rsidRPr="00D7076F">
        <w:rPr>
          <w:rFonts w:asciiTheme="minorHAnsi" w:hAnsiTheme="minorHAnsi" w:cstheme="minorHAnsi"/>
          <w:spacing w:val="-4"/>
        </w:rPr>
        <w:t xml:space="preserve"> </w:t>
      </w:r>
      <w:r w:rsidRPr="00D7076F">
        <w:rPr>
          <w:rFonts w:asciiTheme="minorHAnsi" w:hAnsiTheme="minorHAnsi" w:cstheme="minorHAnsi"/>
        </w:rPr>
        <w:t>des</w:t>
      </w:r>
      <w:r w:rsidRPr="00D7076F">
        <w:rPr>
          <w:rFonts w:asciiTheme="minorHAnsi" w:hAnsiTheme="minorHAnsi" w:cstheme="minorHAnsi"/>
          <w:spacing w:val="-4"/>
        </w:rPr>
        <w:t xml:space="preserve"> </w:t>
      </w:r>
      <w:r w:rsidRPr="00D7076F">
        <w:rPr>
          <w:rFonts w:asciiTheme="minorHAnsi" w:hAnsiTheme="minorHAnsi" w:cstheme="minorHAnsi"/>
        </w:rPr>
        <w:t>phénomènes</w:t>
      </w:r>
      <w:r w:rsidRPr="00D7076F">
        <w:rPr>
          <w:rFonts w:asciiTheme="minorHAnsi" w:hAnsiTheme="minorHAnsi" w:cstheme="minorHAnsi"/>
          <w:spacing w:val="-4"/>
        </w:rPr>
        <w:t xml:space="preserve"> </w:t>
      </w:r>
      <w:r w:rsidRPr="00D7076F">
        <w:rPr>
          <w:rFonts w:asciiTheme="minorHAnsi" w:hAnsiTheme="minorHAnsi" w:cstheme="minorHAnsi"/>
        </w:rPr>
        <w:t>météo</w:t>
      </w:r>
      <w:r w:rsidRPr="00D7076F">
        <w:rPr>
          <w:rFonts w:asciiTheme="minorHAnsi" w:hAnsiTheme="minorHAnsi" w:cstheme="minorHAnsi"/>
          <w:spacing w:val="-4"/>
        </w:rPr>
        <w:t xml:space="preserve"> </w:t>
      </w:r>
      <w:r w:rsidRPr="00D7076F">
        <w:rPr>
          <w:rFonts w:asciiTheme="minorHAnsi" w:hAnsiTheme="minorHAnsi" w:cstheme="minorHAnsi"/>
        </w:rPr>
        <w:t>à</w:t>
      </w:r>
      <w:r w:rsidRPr="00D7076F">
        <w:rPr>
          <w:rFonts w:asciiTheme="minorHAnsi" w:hAnsiTheme="minorHAnsi" w:cstheme="minorHAnsi"/>
          <w:spacing w:val="-5"/>
        </w:rPr>
        <w:t xml:space="preserve"> </w:t>
      </w:r>
      <w:r w:rsidRPr="00D7076F">
        <w:rPr>
          <w:rFonts w:asciiTheme="minorHAnsi" w:hAnsiTheme="minorHAnsi" w:cstheme="minorHAnsi"/>
        </w:rPr>
        <w:t>la préparation des vols et en vol.</w:t>
      </w:r>
    </w:p>
    <w:p w14:paraId="4DE7E962" w14:textId="19F28CED" w:rsidR="005D08C7" w:rsidRDefault="005D08C7" w:rsidP="005D08C7">
      <w:pPr>
        <w:pStyle w:val="Corpsdetexte"/>
        <w:spacing w:before="81" w:line="249" w:lineRule="auto"/>
        <w:ind w:left="284" w:right="14"/>
        <w:jc w:val="both"/>
        <w:rPr>
          <w:rFonts w:asciiTheme="minorHAnsi" w:hAnsiTheme="minorHAnsi" w:cstheme="minorHAnsi"/>
        </w:rPr>
      </w:pPr>
      <w:r>
        <w:rPr>
          <w:rFonts w:asciiTheme="minorHAnsi" w:hAnsiTheme="minorHAnsi" w:cstheme="minorHAnsi"/>
          <w:b/>
          <w:bCs/>
          <w:u w:val="single"/>
        </w:rPr>
        <w:t>Administration</w:t>
      </w:r>
      <w:r w:rsidR="00955598">
        <w:rPr>
          <w:rFonts w:asciiTheme="minorHAnsi" w:hAnsiTheme="minorHAnsi" w:cstheme="minorHAnsi"/>
          <w:b/>
          <w:bCs/>
          <w:u w:val="single"/>
        </w:rPr>
        <w:t xml:space="preserve"> des accès</w:t>
      </w:r>
      <w:r>
        <w:rPr>
          <w:rFonts w:asciiTheme="minorHAnsi" w:hAnsiTheme="minorHAnsi" w:cstheme="minorHAnsi"/>
          <w:b/>
          <w:bCs/>
          <w:u w:val="single"/>
        </w:rPr>
        <w:t> :</w:t>
      </w:r>
    </w:p>
    <w:p w14:paraId="71E98DB3" w14:textId="2CCC8DB6" w:rsidR="005D08C7" w:rsidRDefault="005D08C7" w:rsidP="005D08C7">
      <w:pPr>
        <w:pStyle w:val="Corpsdetexte"/>
        <w:spacing w:before="81" w:line="249" w:lineRule="auto"/>
        <w:ind w:left="284" w:right="14"/>
        <w:jc w:val="both"/>
        <w:rPr>
          <w:rFonts w:asciiTheme="minorHAnsi" w:hAnsiTheme="minorHAnsi" w:cstheme="minorHAnsi"/>
        </w:rPr>
      </w:pPr>
      <w:r w:rsidRPr="00D7076F">
        <w:rPr>
          <w:rFonts w:asciiTheme="minorHAnsi" w:hAnsiTheme="minorHAnsi" w:cstheme="minorHAnsi"/>
        </w:rPr>
        <w:t>Le</w:t>
      </w:r>
      <w:r w:rsidRPr="00D7076F">
        <w:rPr>
          <w:rFonts w:asciiTheme="minorHAnsi" w:hAnsiTheme="minorHAnsi" w:cstheme="minorHAnsi"/>
          <w:spacing w:val="-8"/>
        </w:rPr>
        <w:t xml:space="preserve"> </w:t>
      </w:r>
      <w:r w:rsidRPr="00D7076F">
        <w:rPr>
          <w:rFonts w:asciiTheme="minorHAnsi" w:hAnsiTheme="minorHAnsi" w:cstheme="minorHAnsi"/>
        </w:rPr>
        <w:t>site</w:t>
      </w:r>
      <w:r w:rsidRPr="00D7076F">
        <w:rPr>
          <w:rFonts w:asciiTheme="minorHAnsi" w:hAnsiTheme="minorHAnsi" w:cstheme="minorHAnsi"/>
          <w:spacing w:val="-8"/>
        </w:rPr>
        <w:t xml:space="preserve"> </w:t>
      </w:r>
      <w:r w:rsidRPr="00D7076F">
        <w:rPr>
          <w:rFonts w:asciiTheme="minorHAnsi" w:hAnsiTheme="minorHAnsi" w:cstheme="minorHAnsi"/>
        </w:rPr>
        <w:t>d’administration</w:t>
      </w:r>
      <w:r w:rsidRPr="00D7076F">
        <w:rPr>
          <w:rFonts w:asciiTheme="minorHAnsi" w:hAnsiTheme="minorHAnsi" w:cstheme="minorHAnsi"/>
          <w:spacing w:val="-8"/>
        </w:rPr>
        <w:t xml:space="preserve"> </w:t>
      </w:r>
      <w:r w:rsidRPr="00D7076F">
        <w:rPr>
          <w:rFonts w:asciiTheme="minorHAnsi" w:hAnsiTheme="minorHAnsi" w:cstheme="minorHAnsi"/>
        </w:rPr>
        <w:t>est</w:t>
      </w:r>
      <w:r w:rsidRPr="00D7076F">
        <w:rPr>
          <w:rFonts w:asciiTheme="minorHAnsi" w:hAnsiTheme="minorHAnsi" w:cstheme="minorHAnsi"/>
          <w:spacing w:val="-8"/>
        </w:rPr>
        <w:t xml:space="preserve"> </w:t>
      </w:r>
      <w:r w:rsidRPr="00D7076F">
        <w:rPr>
          <w:rFonts w:asciiTheme="minorHAnsi" w:hAnsiTheme="minorHAnsi" w:cstheme="minorHAnsi"/>
        </w:rPr>
        <w:t>:</w:t>
      </w:r>
      <w:r w:rsidRPr="00D7076F">
        <w:rPr>
          <w:rFonts w:asciiTheme="minorHAnsi" w:hAnsiTheme="minorHAnsi" w:cstheme="minorHAnsi"/>
          <w:spacing w:val="-8"/>
        </w:rPr>
        <w:t xml:space="preserve"> </w:t>
      </w:r>
      <w:hyperlink r:id="rId66" w:history="1">
        <w:r w:rsidRPr="007A36C8">
          <w:rPr>
            <w:rStyle w:val="Lienhypertexte"/>
            <w:rFonts w:asciiTheme="minorHAnsi" w:hAnsiTheme="minorHAnsi" w:cstheme="minorHAnsi"/>
          </w:rPr>
          <w:t>https://support.ewas.aero/mant/php/login.php</w:t>
        </w:r>
      </w:hyperlink>
    </w:p>
    <w:p w14:paraId="503EFBC3" w14:textId="77777777" w:rsidR="00955598" w:rsidRPr="00955598" w:rsidRDefault="005D08C7" w:rsidP="00977D44">
      <w:pPr>
        <w:pStyle w:val="Paragraphedeliste"/>
        <w:widowControl/>
        <w:numPr>
          <w:ilvl w:val="1"/>
          <w:numId w:val="10"/>
        </w:numPr>
        <w:adjustRightInd w:val="0"/>
        <w:ind w:left="709" w:right="14"/>
        <w:jc w:val="both"/>
        <w:rPr>
          <w:rFonts w:asciiTheme="minorHAnsi" w:eastAsiaTheme="minorHAnsi" w:hAnsiTheme="minorHAnsi" w:cstheme="minorHAnsi"/>
          <w:color w:val="000000"/>
          <w:sz w:val="20"/>
          <w:szCs w:val="20"/>
        </w:rPr>
      </w:pPr>
      <w:r w:rsidRPr="00955598">
        <w:rPr>
          <w:rFonts w:asciiTheme="minorHAnsi" w:eastAsiaTheme="minorHAnsi" w:hAnsiTheme="minorHAnsi" w:cstheme="minorHAnsi"/>
          <w:color w:val="000000"/>
          <w:sz w:val="20"/>
          <w:szCs w:val="20"/>
        </w:rPr>
        <w:t>Username : Corsairbeops</w:t>
      </w:r>
    </w:p>
    <w:p w14:paraId="0B23088E" w14:textId="005822E3" w:rsidR="005D08C7" w:rsidRPr="00955598" w:rsidRDefault="005D08C7" w:rsidP="00977D44">
      <w:pPr>
        <w:pStyle w:val="Paragraphedeliste"/>
        <w:widowControl/>
        <w:numPr>
          <w:ilvl w:val="1"/>
          <w:numId w:val="10"/>
        </w:numPr>
        <w:adjustRightInd w:val="0"/>
        <w:ind w:left="709" w:right="14"/>
        <w:jc w:val="both"/>
        <w:rPr>
          <w:rFonts w:asciiTheme="minorHAnsi" w:eastAsiaTheme="minorHAnsi" w:hAnsiTheme="minorHAnsi" w:cstheme="minorHAnsi"/>
          <w:color w:val="000000"/>
          <w:sz w:val="20"/>
          <w:szCs w:val="20"/>
        </w:rPr>
      </w:pPr>
      <w:r w:rsidRPr="00955598">
        <w:rPr>
          <w:rFonts w:asciiTheme="minorHAnsi" w:eastAsiaTheme="minorHAnsi" w:hAnsiTheme="minorHAnsi" w:cstheme="minorHAnsi"/>
          <w:color w:val="000000"/>
          <w:sz w:val="20"/>
          <w:szCs w:val="20"/>
        </w:rPr>
        <w:t>Password : ewascorsair</w:t>
      </w:r>
    </w:p>
    <w:p w14:paraId="5A0BE0AA" w14:textId="4A57FEAC" w:rsidR="005D08C7" w:rsidRPr="00D7076F" w:rsidRDefault="005D08C7" w:rsidP="005D08C7">
      <w:pPr>
        <w:pStyle w:val="Corpsdetexte"/>
        <w:spacing w:before="89" w:line="249" w:lineRule="auto"/>
        <w:ind w:left="284" w:right="14"/>
        <w:rPr>
          <w:rFonts w:asciiTheme="minorHAnsi" w:hAnsiTheme="minorHAnsi" w:cstheme="minorHAnsi"/>
        </w:rPr>
      </w:pPr>
      <w:r w:rsidRPr="00D7076F">
        <w:rPr>
          <w:rFonts w:asciiTheme="minorHAnsi" w:hAnsiTheme="minorHAnsi" w:cstheme="minorHAnsi"/>
        </w:rPr>
        <w:t>Corsair utilise une version standard de l’application dans ses menus et fonctionnalités.</w:t>
      </w:r>
      <w:r w:rsidRPr="00D7076F">
        <w:rPr>
          <w:rFonts w:asciiTheme="minorHAnsi" w:hAnsiTheme="minorHAnsi" w:cstheme="minorHAnsi"/>
          <w:spacing w:val="-13"/>
        </w:rPr>
        <w:t xml:space="preserve"> </w:t>
      </w:r>
      <w:r w:rsidRPr="00D7076F">
        <w:rPr>
          <w:rFonts w:asciiTheme="minorHAnsi" w:hAnsiTheme="minorHAnsi" w:cstheme="minorHAnsi"/>
        </w:rPr>
        <w:t>Cette</w:t>
      </w:r>
      <w:r w:rsidRPr="00D7076F">
        <w:rPr>
          <w:rFonts w:asciiTheme="minorHAnsi" w:hAnsiTheme="minorHAnsi" w:cstheme="minorHAnsi"/>
          <w:spacing w:val="-12"/>
        </w:rPr>
        <w:t xml:space="preserve"> </w:t>
      </w:r>
      <w:r w:rsidRPr="00D7076F">
        <w:rPr>
          <w:rFonts w:asciiTheme="minorHAnsi" w:hAnsiTheme="minorHAnsi" w:cstheme="minorHAnsi"/>
        </w:rPr>
        <w:t>application</w:t>
      </w:r>
      <w:r w:rsidRPr="00D7076F">
        <w:rPr>
          <w:rFonts w:asciiTheme="minorHAnsi" w:hAnsiTheme="minorHAnsi" w:cstheme="minorHAnsi"/>
          <w:spacing w:val="-13"/>
        </w:rPr>
        <w:t xml:space="preserve"> </w:t>
      </w:r>
      <w:r w:rsidRPr="00D7076F">
        <w:rPr>
          <w:rFonts w:asciiTheme="minorHAnsi" w:hAnsiTheme="minorHAnsi" w:cstheme="minorHAnsi"/>
        </w:rPr>
        <w:t>est</w:t>
      </w:r>
      <w:r w:rsidRPr="00D7076F">
        <w:rPr>
          <w:rFonts w:asciiTheme="minorHAnsi" w:hAnsiTheme="minorHAnsi" w:cstheme="minorHAnsi"/>
          <w:spacing w:val="-12"/>
        </w:rPr>
        <w:t xml:space="preserve"> </w:t>
      </w:r>
      <w:r w:rsidRPr="00D7076F">
        <w:rPr>
          <w:rFonts w:asciiTheme="minorHAnsi" w:hAnsiTheme="minorHAnsi" w:cstheme="minorHAnsi"/>
        </w:rPr>
        <w:t>déployée</w:t>
      </w:r>
      <w:r w:rsidRPr="00D7076F">
        <w:rPr>
          <w:rFonts w:asciiTheme="minorHAnsi" w:hAnsiTheme="minorHAnsi" w:cstheme="minorHAnsi"/>
          <w:spacing w:val="-12"/>
        </w:rPr>
        <w:t xml:space="preserve"> </w:t>
      </w:r>
      <w:r w:rsidRPr="00D7076F">
        <w:rPr>
          <w:rFonts w:asciiTheme="minorHAnsi" w:hAnsiTheme="minorHAnsi" w:cstheme="minorHAnsi"/>
        </w:rPr>
        <w:t>via</w:t>
      </w:r>
      <w:r w:rsidRPr="00D7076F">
        <w:rPr>
          <w:rFonts w:asciiTheme="minorHAnsi" w:hAnsiTheme="minorHAnsi" w:cstheme="minorHAnsi"/>
          <w:spacing w:val="-11"/>
        </w:rPr>
        <w:t xml:space="preserve"> </w:t>
      </w:r>
      <w:r w:rsidRPr="00D7076F">
        <w:rPr>
          <w:rFonts w:asciiTheme="minorHAnsi" w:hAnsiTheme="minorHAnsi" w:cstheme="minorHAnsi"/>
        </w:rPr>
        <w:t>notre</w:t>
      </w:r>
      <w:r w:rsidRPr="00D7076F">
        <w:rPr>
          <w:rFonts w:asciiTheme="minorHAnsi" w:hAnsiTheme="minorHAnsi" w:cstheme="minorHAnsi"/>
          <w:spacing w:val="-11"/>
        </w:rPr>
        <w:t xml:space="preserve"> </w:t>
      </w:r>
      <w:r w:rsidRPr="00D7076F">
        <w:rPr>
          <w:rFonts w:asciiTheme="minorHAnsi" w:hAnsiTheme="minorHAnsi" w:cstheme="minorHAnsi"/>
        </w:rPr>
        <w:t>MDM</w:t>
      </w:r>
      <w:r w:rsidRPr="00D7076F">
        <w:rPr>
          <w:rFonts w:asciiTheme="minorHAnsi" w:hAnsiTheme="minorHAnsi" w:cstheme="minorHAnsi"/>
          <w:spacing w:val="-13"/>
        </w:rPr>
        <w:t xml:space="preserve"> </w:t>
      </w:r>
      <w:r w:rsidRPr="00D7076F">
        <w:rPr>
          <w:rFonts w:asciiTheme="minorHAnsi" w:hAnsiTheme="minorHAnsi" w:cstheme="minorHAnsi"/>
        </w:rPr>
        <w:t>AIRWATCH</w:t>
      </w:r>
      <w:r>
        <w:rPr>
          <w:rFonts w:asciiTheme="minorHAnsi" w:hAnsiTheme="minorHAnsi" w:cstheme="minorHAnsi"/>
          <w:spacing w:val="-11"/>
        </w:rPr>
        <w:t>. S</w:t>
      </w:r>
      <w:r w:rsidRPr="00D7076F">
        <w:rPr>
          <w:rFonts w:asciiTheme="minorHAnsi" w:hAnsiTheme="minorHAnsi" w:cstheme="minorHAnsi"/>
        </w:rPr>
        <w:t xml:space="preserve">e référer au fichier </w:t>
      </w:r>
      <w:hyperlink r:id="rId67" w:history="1">
        <w:r w:rsidRPr="005D08C7">
          <w:rPr>
            <w:rStyle w:val="Lienhypertexte"/>
            <w:rFonts w:asciiTheme="minorHAnsi" w:hAnsiTheme="minorHAnsi" w:cstheme="minorHAnsi"/>
          </w:rPr>
          <w:t>eWAS-MDM Distribution V4.1</w:t>
        </w:r>
      </w:hyperlink>
      <w:r>
        <w:rPr>
          <w:rFonts w:asciiTheme="minorHAnsi" w:hAnsiTheme="minorHAnsi" w:cstheme="minorHAnsi"/>
        </w:rPr>
        <w:t>.</w:t>
      </w:r>
    </w:p>
    <w:p w14:paraId="14B6B2A0" w14:textId="7A17E227" w:rsidR="005D08C7" w:rsidRPr="00D7076F" w:rsidRDefault="00955598" w:rsidP="005D08C7">
      <w:pPr>
        <w:pStyle w:val="Corpsdetexte"/>
        <w:spacing w:before="84"/>
        <w:ind w:left="284" w:right="14"/>
        <w:jc w:val="both"/>
        <w:rPr>
          <w:rFonts w:asciiTheme="minorHAnsi" w:hAnsiTheme="minorHAnsi" w:cstheme="minorHAnsi"/>
        </w:rPr>
      </w:pPr>
      <w:r w:rsidRPr="00955598">
        <w:rPr>
          <w:rFonts w:asciiTheme="minorHAnsi" w:hAnsiTheme="minorHAnsi" w:cstheme="minorHAnsi"/>
          <w:b/>
          <w:bCs/>
          <w:u w:val="single"/>
        </w:rPr>
        <w:t>Paramètrage :</w:t>
      </w:r>
      <w:r>
        <w:rPr>
          <w:rFonts w:asciiTheme="minorHAnsi" w:hAnsiTheme="minorHAnsi" w:cstheme="minorHAnsi"/>
        </w:rPr>
        <w:t xml:space="preserve"> </w:t>
      </w:r>
      <w:r w:rsidR="005D08C7" w:rsidRPr="00D7076F">
        <w:rPr>
          <w:rFonts w:asciiTheme="minorHAnsi" w:hAnsiTheme="minorHAnsi" w:cstheme="minorHAnsi"/>
        </w:rPr>
        <w:t>La</w:t>
      </w:r>
      <w:r w:rsidR="005D08C7" w:rsidRPr="00D7076F">
        <w:rPr>
          <w:rFonts w:asciiTheme="minorHAnsi" w:hAnsiTheme="minorHAnsi" w:cstheme="minorHAnsi"/>
          <w:spacing w:val="-5"/>
        </w:rPr>
        <w:t xml:space="preserve"> </w:t>
      </w:r>
      <w:r w:rsidR="005D08C7" w:rsidRPr="00D7076F">
        <w:rPr>
          <w:rFonts w:asciiTheme="minorHAnsi" w:hAnsiTheme="minorHAnsi" w:cstheme="minorHAnsi"/>
        </w:rPr>
        <w:t>customisation</w:t>
      </w:r>
      <w:r w:rsidR="005D08C7" w:rsidRPr="00D7076F">
        <w:rPr>
          <w:rFonts w:asciiTheme="minorHAnsi" w:hAnsiTheme="minorHAnsi" w:cstheme="minorHAnsi"/>
          <w:spacing w:val="-5"/>
        </w:rPr>
        <w:t xml:space="preserve"> </w:t>
      </w:r>
      <w:r w:rsidR="005D08C7" w:rsidRPr="00D7076F">
        <w:rPr>
          <w:rFonts w:asciiTheme="minorHAnsi" w:hAnsiTheme="minorHAnsi" w:cstheme="minorHAnsi"/>
        </w:rPr>
        <w:t>de</w:t>
      </w:r>
      <w:r w:rsidR="005D08C7" w:rsidRPr="00D7076F">
        <w:rPr>
          <w:rFonts w:asciiTheme="minorHAnsi" w:hAnsiTheme="minorHAnsi" w:cstheme="minorHAnsi"/>
          <w:spacing w:val="-5"/>
        </w:rPr>
        <w:t xml:space="preserve"> </w:t>
      </w:r>
      <w:r w:rsidR="005D08C7" w:rsidRPr="00D7076F">
        <w:rPr>
          <w:rFonts w:asciiTheme="minorHAnsi" w:hAnsiTheme="minorHAnsi" w:cstheme="minorHAnsi"/>
        </w:rPr>
        <w:t>l’application</w:t>
      </w:r>
      <w:r w:rsidR="005D08C7" w:rsidRPr="00D7076F">
        <w:rPr>
          <w:rFonts w:asciiTheme="minorHAnsi" w:hAnsiTheme="minorHAnsi" w:cstheme="minorHAnsi"/>
          <w:spacing w:val="-5"/>
        </w:rPr>
        <w:t xml:space="preserve"> </w:t>
      </w:r>
      <w:r w:rsidR="005D08C7" w:rsidRPr="00D7076F">
        <w:rPr>
          <w:rFonts w:asciiTheme="minorHAnsi" w:hAnsiTheme="minorHAnsi" w:cstheme="minorHAnsi"/>
        </w:rPr>
        <w:t>consiste</w:t>
      </w:r>
      <w:r w:rsidR="005D08C7" w:rsidRPr="00D7076F">
        <w:rPr>
          <w:rFonts w:asciiTheme="minorHAnsi" w:hAnsiTheme="minorHAnsi" w:cstheme="minorHAnsi"/>
          <w:spacing w:val="-4"/>
        </w:rPr>
        <w:t xml:space="preserve"> </w:t>
      </w:r>
      <w:r w:rsidR="005D08C7" w:rsidRPr="00D7076F">
        <w:rPr>
          <w:rFonts w:asciiTheme="minorHAnsi" w:hAnsiTheme="minorHAnsi" w:cstheme="minorHAnsi"/>
        </w:rPr>
        <w:t>en</w:t>
      </w:r>
      <w:r w:rsidR="005D08C7" w:rsidRPr="00D7076F">
        <w:rPr>
          <w:rFonts w:asciiTheme="minorHAnsi" w:hAnsiTheme="minorHAnsi" w:cstheme="minorHAnsi"/>
          <w:spacing w:val="-5"/>
        </w:rPr>
        <w:t xml:space="preserve"> </w:t>
      </w:r>
      <w:r w:rsidR="005D08C7" w:rsidRPr="00D7076F">
        <w:rPr>
          <w:rFonts w:asciiTheme="minorHAnsi" w:hAnsiTheme="minorHAnsi" w:cstheme="minorHAnsi"/>
          <w:spacing w:val="-10"/>
        </w:rPr>
        <w:t>:</w:t>
      </w:r>
    </w:p>
    <w:p w14:paraId="3FEF67EF" w14:textId="77777777" w:rsidR="005D08C7" w:rsidRPr="00D7076F" w:rsidRDefault="005D08C7" w:rsidP="00977D44">
      <w:pPr>
        <w:pStyle w:val="Paragraphedeliste"/>
        <w:numPr>
          <w:ilvl w:val="0"/>
          <w:numId w:val="2"/>
        </w:numPr>
        <w:tabs>
          <w:tab w:val="left" w:pos="1096"/>
        </w:tabs>
        <w:spacing w:before="51"/>
        <w:ind w:left="567" w:right="14"/>
        <w:jc w:val="both"/>
        <w:rPr>
          <w:rFonts w:asciiTheme="minorHAnsi" w:hAnsiTheme="minorHAnsi" w:cstheme="minorHAnsi"/>
          <w:sz w:val="20"/>
        </w:rPr>
      </w:pPr>
      <w:r w:rsidRPr="00D7076F">
        <w:rPr>
          <w:rFonts w:asciiTheme="minorHAnsi" w:hAnsiTheme="minorHAnsi" w:cstheme="minorHAnsi"/>
          <w:sz w:val="20"/>
        </w:rPr>
        <w:t>La</w:t>
      </w:r>
      <w:r w:rsidRPr="00D7076F">
        <w:rPr>
          <w:rFonts w:asciiTheme="minorHAnsi" w:hAnsiTheme="minorHAnsi" w:cstheme="minorHAnsi"/>
          <w:spacing w:val="-4"/>
          <w:sz w:val="20"/>
        </w:rPr>
        <w:t xml:space="preserve"> </w:t>
      </w:r>
      <w:r w:rsidRPr="00D7076F">
        <w:rPr>
          <w:rFonts w:asciiTheme="minorHAnsi" w:hAnsiTheme="minorHAnsi" w:cstheme="minorHAnsi"/>
          <w:sz w:val="20"/>
        </w:rPr>
        <w:t>mise</w:t>
      </w:r>
      <w:r w:rsidRPr="00D7076F">
        <w:rPr>
          <w:rFonts w:asciiTheme="minorHAnsi" w:hAnsiTheme="minorHAnsi" w:cstheme="minorHAnsi"/>
          <w:spacing w:val="-3"/>
          <w:sz w:val="20"/>
        </w:rPr>
        <w:t xml:space="preserve"> </w:t>
      </w:r>
      <w:r w:rsidRPr="00D7076F">
        <w:rPr>
          <w:rFonts w:asciiTheme="minorHAnsi" w:hAnsiTheme="minorHAnsi" w:cstheme="minorHAnsi"/>
          <w:sz w:val="20"/>
        </w:rPr>
        <w:t>à</w:t>
      </w:r>
      <w:r w:rsidRPr="00D7076F">
        <w:rPr>
          <w:rFonts w:asciiTheme="minorHAnsi" w:hAnsiTheme="minorHAnsi" w:cstheme="minorHAnsi"/>
          <w:spacing w:val="-3"/>
          <w:sz w:val="20"/>
        </w:rPr>
        <w:t xml:space="preserve"> </w:t>
      </w:r>
      <w:r w:rsidRPr="00D7076F">
        <w:rPr>
          <w:rFonts w:asciiTheme="minorHAnsi" w:hAnsiTheme="minorHAnsi" w:cstheme="minorHAnsi"/>
          <w:sz w:val="20"/>
        </w:rPr>
        <w:t>jour</w:t>
      </w:r>
      <w:r w:rsidRPr="00D7076F">
        <w:rPr>
          <w:rFonts w:asciiTheme="minorHAnsi" w:hAnsiTheme="minorHAnsi" w:cstheme="minorHAnsi"/>
          <w:spacing w:val="-3"/>
          <w:sz w:val="20"/>
        </w:rPr>
        <w:t xml:space="preserve"> </w:t>
      </w:r>
      <w:r w:rsidRPr="00D7076F">
        <w:rPr>
          <w:rFonts w:asciiTheme="minorHAnsi" w:hAnsiTheme="minorHAnsi" w:cstheme="minorHAnsi"/>
          <w:sz w:val="20"/>
        </w:rPr>
        <w:t>de</w:t>
      </w:r>
      <w:r w:rsidRPr="00D7076F">
        <w:rPr>
          <w:rFonts w:asciiTheme="minorHAnsi" w:hAnsiTheme="minorHAnsi" w:cstheme="minorHAnsi"/>
          <w:spacing w:val="-3"/>
          <w:sz w:val="20"/>
        </w:rPr>
        <w:t xml:space="preserve"> </w:t>
      </w:r>
      <w:r w:rsidRPr="00D7076F">
        <w:rPr>
          <w:rFonts w:asciiTheme="minorHAnsi" w:hAnsiTheme="minorHAnsi" w:cstheme="minorHAnsi"/>
          <w:sz w:val="20"/>
        </w:rPr>
        <w:t>la</w:t>
      </w:r>
      <w:r w:rsidRPr="00D7076F">
        <w:rPr>
          <w:rFonts w:asciiTheme="minorHAnsi" w:hAnsiTheme="minorHAnsi" w:cstheme="minorHAnsi"/>
          <w:spacing w:val="-3"/>
          <w:sz w:val="20"/>
        </w:rPr>
        <w:t xml:space="preserve"> </w:t>
      </w:r>
      <w:r w:rsidRPr="00D7076F">
        <w:rPr>
          <w:rFonts w:asciiTheme="minorHAnsi" w:hAnsiTheme="minorHAnsi" w:cstheme="minorHAnsi"/>
          <w:sz w:val="20"/>
        </w:rPr>
        <w:t>liste</w:t>
      </w:r>
      <w:r w:rsidRPr="00D7076F">
        <w:rPr>
          <w:rFonts w:asciiTheme="minorHAnsi" w:hAnsiTheme="minorHAnsi" w:cstheme="minorHAnsi"/>
          <w:spacing w:val="-3"/>
          <w:sz w:val="20"/>
        </w:rPr>
        <w:t xml:space="preserve"> </w:t>
      </w:r>
      <w:r w:rsidRPr="00D7076F">
        <w:rPr>
          <w:rFonts w:asciiTheme="minorHAnsi" w:hAnsiTheme="minorHAnsi" w:cstheme="minorHAnsi"/>
          <w:sz w:val="20"/>
        </w:rPr>
        <w:t>des</w:t>
      </w:r>
      <w:r w:rsidRPr="00D7076F">
        <w:rPr>
          <w:rFonts w:asciiTheme="minorHAnsi" w:hAnsiTheme="minorHAnsi" w:cstheme="minorHAnsi"/>
          <w:spacing w:val="-4"/>
          <w:sz w:val="20"/>
        </w:rPr>
        <w:t xml:space="preserve"> </w:t>
      </w:r>
      <w:r w:rsidRPr="00D7076F">
        <w:rPr>
          <w:rFonts w:asciiTheme="minorHAnsi" w:hAnsiTheme="minorHAnsi" w:cstheme="minorHAnsi"/>
          <w:sz w:val="20"/>
        </w:rPr>
        <w:t>utilisateurs</w:t>
      </w:r>
      <w:r w:rsidRPr="00D7076F">
        <w:rPr>
          <w:rFonts w:asciiTheme="minorHAnsi" w:hAnsiTheme="minorHAnsi" w:cstheme="minorHAnsi"/>
          <w:spacing w:val="-3"/>
          <w:sz w:val="20"/>
        </w:rPr>
        <w:t xml:space="preserve"> </w:t>
      </w:r>
      <w:r w:rsidRPr="00D7076F">
        <w:rPr>
          <w:rFonts w:asciiTheme="minorHAnsi" w:hAnsiTheme="minorHAnsi" w:cstheme="minorHAnsi"/>
          <w:sz w:val="20"/>
        </w:rPr>
        <w:t>de</w:t>
      </w:r>
      <w:r w:rsidRPr="00D7076F">
        <w:rPr>
          <w:rFonts w:asciiTheme="minorHAnsi" w:hAnsiTheme="minorHAnsi" w:cstheme="minorHAnsi"/>
          <w:spacing w:val="-3"/>
          <w:sz w:val="20"/>
        </w:rPr>
        <w:t xml:space="preserve"> </w:t>
      </w:r>
      <w:r w:rsidRPr="00D7076F">
        <w:rPr>
          <w:rFonts w:asciiTheme="minorHAnsi" w:hAnsiTheme="minorHAnsi" w:cstheme="minorHAnsi"/>
          <w:spacing w:val="-2"/>
          <w:sz w:val="20"/>
        </w:rPr>
        <w:t>l’application</w:t>
      </w:r>
    </w:p>
    <w:p w14:paraId="5E73246C" w14:textId="293B44DE" w:rsidR="005D08C7" w:rsidRPr="00D7076F" w:rsidRDefault="005D08C7" w:rsidP="00977D44">
      <w:pPr>
        <w:pStyle w:val="Paragraphedeliste"/>
        <w:numPr>
          <w:ilvl w:val="0"/>
          <w:numId w:val="2"/>
        </w:numPr>
        <w:tabs>
          <w:tab w:val="left" w:pos="1096"/>
        </w:tabs>
        <w:spacing w:before="36" w:line="230" w:lineRule="auto"/>
        <w:ind w:left="567" w:right="14" w:hanging="216"/>
        <w:jc w:val="both"/>
        <w:rPr>
          <w:rFonts w:asciiTheme="minorHAnsi" w:hAnsiTheme="minorHAnsi" w:cstheme="minorHAnsi"/>
          <w:sz w:val="20"/>
        </w:rPr>
      </w:pPr>
      <w:r w:rsidRPr="00D7076F">
        <w:rPr>
          <w:rFonts w:asciiTheme="minorHAnsi" w:hAnsiTheme="minorHAnsi" w:cstheme="minorHAnsi"/>
          <w:sz w:val="20"/>
        </w:rPr>
        <w:t>La</w:t>
      </w:r>
      <w:r w:rsidRPr="00D7076F">
        <w:rPr>
          <w:rFonts w:asciiTheme="minorHAnsi" w:hAnsiTheme="minorHAnsi" w:cstheme="minorHAnsi"/>
          <w:spacing w:val="-5"/>
          <w:sz w:val="20"/>
        </w:rPr>
        <w:t xml:space="preserve"> </w:t>
      </w:r>
      <w:r w:rsidRPr="00D7076F">
        <w:rPr>
          <w:rFonts w:asciiTheme="minorHAnsi" w:hAnsiTheme="minorHAnsi" w:cstheme="minorHAnsi"/>
          <w:sz w:val="20"/>
        </w:rPr>
        <w:t>mise</w:t>
      </w:r>
      <w:r w:rsidRPr="00D7076F">
        <w:rPr>
          <w:rFonts w:asciiTheme="minorHAnsi" w:hAnsiTheme="minorHAnsi" w:cstheme="minorHAnsi"/>
          <w:spacing w:val="-5"/>
          <w:sz w:val="20"/>
        </w:rPr>
        <w:t xml:space="preserve"> </w:t>
      </w:r>
      <w:r w:rsidRPr="00D7076F">
        <w:rPr>
          <w:rFonts w:asciiTheme="minorHAnsi" w:hAnsiTheme="minorHAnsi" w:cstheme="minorHAnsi"/>
          <w:sz w:val="20"/>
        </w:rPr>
        <w:t>à</w:t>
      </w:r>
      <w:r w:rsidRPr="00D7076F">
        <w:rPr>
          <w:rFonts w:asciiTheme="minorHAnsi" w:hAnsiTheme="minorHAnsi" w:cstheme="minorHAnsi"/>
          <w:spacing w:val="-5"/>
          <w:sz w:val="20"/>
        </w:rPr>
        <w:t xml:space="preserve"> </w:t>
      </w:r>
      <w:r w:rsidRPr="00D7076F">
        <w:rPr>
          <w:rFonts w:asciiTheme="minorHAnsi" w:hAnsiTheme="minorHAnsi" w:cstheme="minorHAnsi"/>
          <w:sz w:val="20"/>
        </w:rPr>
        <w:t>jour</w:t>
      </w:r>
      <w:r w:rsidRPr="00D7076F">
        <w:rPr>
          <w:rFonts w:asciiTheme="minorHAnsi" w:hAnsiTheme="minorHAnsi" w:cstheme="minorHAnsi"/>
          <w:spacing w:val="-6"/>
          <w:sz w:val="20"/>
        </w:rPr>
        <w:t xml:space="preserve"> </w:t>
      </w:r>
      <w:r w:rsidRPr="00D7076F">
        <w:rPr>
          <w:rFonts w:asciiTheme="minorHAnsi" w:hAnsiTheme="minorHAnsi" w:cstheme="minorHAnsi"/>
          <w:sz w:val="20"/>
        </w:rPr>
        <w:t>du</w:t>
      </w:r>
      <w:r w:rsidRPr="00D7076F">
        <w:rPr>
          <w:rFonts w:asciiTheme="minorHAnsi" w:hAnsiTheme="minorHAnsi" w:cstheme="minorHAnsi"/>
          <w:spacing w:val="-4"/>
          <w:sz w:val="20"/>
        </w:rPr>
        <w:t xml:space="preserve"> </w:t>
      </w:r>
      <w:r w:rsidRPr="00D7076F">
        <w:rPr>
          <w:rFonts w:asciiTheme="minorHAnsi" w:hAnsiTheme="minorHAnsi" w:cstheme="minorHAnsi"/>
          <w:sz w:val="20"/>
        </w:rPr>
        <w:t>groupe</w:t>
      </w:r>
      <w:r w:rsidRPr="00D7076F">
        <w:rPr>
          <w:rFonts w:asciiTheme="minorHAnsi" w:hAnsiTheme="minorHAnsi" w:cstheme="minorHAnsi"/>
          <w:spacing w:val="-5"/>
          <w:sz w:val="20"/>
        </w:rPr>
        <w:t xml:space="preserve"> </w:t>
      </w:r>
      <w:r w:rsidRPr="00D7076F">
        <w:rPr>
          <w:rFonts w:asciiTheme="minorHAnsi" w:hAnsiTheme="minorHAnsi" w:cstheme="minorHAnsi"/>
          <w:sz w:val="20"/>
        </w:rPr>
        <w:t>d’utilisateurs</w:t>
      </w:r>
      <w:r w:rsidRPr="00D7076F">
        <w:rPr>
          <w:rFonts w:asciiTheme="minorHAnsi" w:hAnsiTheme="minorHAnsi" w:cstheme="minorHAnsi"/>
          <w:spacing w:val="-5"/>
          <w:sz w:val="20"/>
        </w:rPr>
        <w:t xml:space="preserve"> </w:t>
      </w:r>
      <w:r w:rsidRPr="00D7076F">
        <w:rPr>
          <w:rFonts w:asciiTheme="minorHAnsi" w:hAnsiTheme="minorHAnsi" w:cstheme="minorHAnsi"/>
          <w:sz w:val="20"/>
        </w:rPr>
        <w:t>sur</w:t>
      </w:r>
      <w:r w:rsidRPr="00D7076F">
        <w:rPr>
          <w:rFonts w:asciiTheme="minorHAnsi" w:hAnsiTheme="minorHAnsi" w:cstheme="minorHAnsi"/>
          <w:spacing w:val="-5"/>
          <w:sz w:val="20"/>
        </w:rPr>
        <w:t xml:space="preserve"> </w:t>
      </w:r>
      <w:r w:rsidRPr="00D7076F">
        <w:rPr>
          <w:rFonts w:asciiTheme="minorHAnsi" w:hAnsiTheme="minorHAnsi" w:cstheme="minorHAnsi"/>
          <w:sz w:val="20"/>
        </w:rPr>
        <w:t>l’interface</w:t>
      </w:r>
      <w:r w:rsidRPr="00D7076F">
        <w:rPr>
          <w:rFonts w:asciiTheme="minorHAnsi" w:hAnsiTheme="minorHAnsi" w:cstheme="minorHAnsi"/>
          <w:spacing w:val="-5"/>
          <w:sz w:val="20"/>
        </w:rPr>
        <w:t xml:space="preserve"> </w:t>
      </w:r>
      <w:r w:rsidRPr="00D7076F">
        <w:rPr>
          <w:rFonts w:asciiTheme="minorHAnsi" w:hAnsiTheme="minorHAnsi" w:cstheme="minorHAnsi"/>
          <w:sz w:val="20"/>
        </w:rPr>
        <w:t>d’administration eWAS (BEOPS/IT, TRI/TRE, All PNT)</w:t>
      </w:r>
      <w:r w:rsidR="00955598">
        <w:rPr>
          <w:rFonts w:asciiTheme="minorHAnsi" w:hAnsiTheme="minorHAnsi" w:cstheme="minorHAnsi"/>
          <w:sz w:val="20"/>
        </w:rPr>
        <w:t>..</w:t>
      </w:r>
    </w:p>
    <w:p w14:paraId="024932F5" w14:textId="54D2127A" w:rsidR="005D08C7" w:rsidRPr="00D7076F" w:rsidRDefault="005D08C7" w:rsidP="00977D44">
      <w:pPr>
        <w:pStyle w:val="Paragraphedeliste"/>
        <w:numPr>
          <w:ilvl w:val="0"/>
          <w:numId w:val="2"/>
        </w:numPr>
        <w:tabs>
          <w:tab w:val="left" w:pos="1096"/>
        </w:tabs>
        <w:spacing w:before="39" w:line="230" w:lineRule="auto"/>
        <w:ind w:left="567" w:right="14" w:hanging="216"/>
        <w:jc w:val="both"/>
        <w:rPr>
          <w:rFonts w:asciiTheme="minorHAnsi" w:hAnsiTheme="minorHAnsi" w:cstheme="minorHAnsi"/>
          <w:sz w:val="20"/>
        </w:rPr>
      </w:pPr>
      <w:r w:rsidRPr="00D7076F">
        <w:rPr>
          <w:rFonts w:asciiTheme="minorHAnsi" w:hAnsiTheme="minorHAnsi" w:cstheme="minorHAnsi"/>
          <w:sz w:val="20"/>
        </w:rPr>
        <w:t xml:space="preserve">La mise à jour de la liste des aéroports préférés du réseau Corsair. Un fichier excel </w:t>
      </w:r>
      <w:hyperlink r:id="rId68" w:history="1">
        <w:r w:rsidRPr="00977D44">
          <w:rPr>
            <w:rStyle w:val="Lienhypertexte"/>
            <w:rFonts w:asciiTheme="minorHAnsi" w:hAnsiTheme="minorHAnsi" w:cstheme="minorHAnsi"/>
            <w:sz w:val="20"/>
          </w:rPr>
          <w:t>eWAS_Preferred_Airport</w:t>
        </w:r>
      </w:hyperlink>
      <w:r w:rsidRPr="00D7076F">
        <w:rPr>
          <w:rFonts w:asciiTheme="minorHAnsi" w:hAnsiTheme="minorHAnsi" w:cstheme="minorHAnsi"/>
          <w:sz w:val="20"/>
        </w:rPr>
        <w:t xml:space="preserve"> correspondant</w:t>
      </w:r>
      <w:r w:rsidRPr="00D7076F">
        <w:rPr>
          <w:rFonts w:asciiTheme="minorHAnsi" w:hAnsiTheme="minorHAnsi" w:cstheme="minorHAnsi"/>
          <w:spacing w:val="-12"/>
          <w:sz w:val="20"/>
        </w:rPr>
        <w:t xml:space="preserve"> </w:t>
      </w:r>
      <w:r w:rsidRPr="00D7076F">
        <w:rPr>
          <w:rFonts w:asciiTheme="minorHAnsi" w:hAnsiTheme="minorHAnsi" w:cstheme="minorHAnsi"/>
          <w:sz w:val="20"/>
        </w:rPr>
        <w:t>à</w:t>
      </w:r>
      <w:r w:rsidRPr="00D7076F">
        <w:rPr>
          <w:rFonts w:asciiTheme="minorHAnsi" w:hAnsiTheme="minorHAnsi" w:cstheme="minorHAnsi"/>
          <w:spacing w:val="-11"/>
          <w:sz w:val="20"/>
        </w:rPr>
        <w:t xml:space="preserve"> </w:t>
      </w:r>
      <w:r w:rsidRPr="00D7076F">
        <w:rPr>
          <w:rFonts w:asciiTheme="minorHAnsi" w:hAnsiTheme="minorHAnsi" w:cstheme="minorHAnsi"/>
          <w:sz w:val="20"/>
        </w:rPr>
        <w:t>la</w:t>
      </w:r>
      <w:r w:rsidRPr="00D7076F">
        <w:rPr>
          <w:rFonts w:asciiTheme="minorHAnsi" w:hAnsiTheme="minorHAnsi" w:cstheme="minorHAnsi"/>
          <w:spacing w:val="-10"/>
          <w:sz w:val="20"/>
        </w:rPr>
        <w:t xml:space="preserve"> </w:t>
      </w:r>
      <w:r w:rsidRPr="00D7076F">
        <w:rPr>
          <w:rFonts w:asciiTheme="minorHAnsi" w:hAnsiTheme="minorHAnsi" w:cstheme="minorHAnsi"/>
          <w:sz w:val="20"/>
        </w:rPr>
        <w:t>liste</w:t>
      </w:r>
      <w:r w:rsidRPr="00D7076F">
        <w:rPr>
          <w:rFonts w:asciiTheme="minorHAnsi" w:hAnsiTheme="minorHAnsi" w:cstheme="minorHAnsi"/>
          <w:spacing w:val="-11"/>
          <w:sz w:val="20"/>
        </w:rPr>
        <w:t xml:space="preserve"> </w:t>
      </w:r>
      <w:r w:rsidRPr="00D7076F">
        <w:rPr>
          <w:rFonts w:asciiTheme="minorHAnsi" w:hAnsiTheme="minorHAnsi" w:cstheme="minorHAnsi"/>
          <w:sz w:val="20"/>
        </w:rPr>
        <w:t>des</w:t>
      </w:r>
      <w:r w:rsidRPr="00D7076F">
        <w:rPr>
          <w:rFonts w:asciiTheme="minorHAnsi" w:hAnsiTheme="minorHAnsi" w:cstheme="minorHAnsi"/>
          <w:spacing w:val="-11"/>
          <w:sz w:val="20"/>
        </w:rPr>
        <w:t xml:space="preserve"> </w:t>
      </w:r>
      <w:r w:rsidRPr="00D7076F">
        <w:rPr>
          <w:rFonts w:asciiTheme="minorHAnsi" w:hAnsiTheme="minorHAnsi" w:cstheme="minorHAnsi"/>
          <w:sz w:val="20"/>
        </w:rPr>
        <w:t>aéroports</w:t>
      </w:r>
      <w:r w:rsidRPr="00D7076F">
        <w:rPr>
          <w:rFonts w:asciiTheme="minorHAnsi" w:hAnsiTheme="minorHAnsi" w:cstheme="minorHAnsi"/>
          <w:spacing w:val="-11"/>
          <w:sz w:val="20"/>
        </w:rPr>
        <w:t xml:space="preserve"> </w:t>
      </w:r>
      <w:r w:rsidRPr="00D7076F">
        <w:rPr>
          <w:rFonts w:asciiTheme="minorHAnsi" w:hAnsiTheme="minorHAnsi" w:cstheme="minorHAnsi"/>
          <w:sz w:val="20"/>
        </w:rPr>
        <w:t>de</w:t>
      </w:r>
      <w:r w:rsidRPr="00D7076F">
        <w:rPr>
          <w:rFonts w:asciiTheme="minorHAnsi" w:hAnsiTheme="minorHAnsi" w:cstheme="minorHAnsi"/>
          <w:spacing w:val="-11"/>
          <w:sz w:val="20"/>
        </w:rPr>
        <w:t xml:space="preserve"> </w:t>
      </w:r>
      <w:r w:rsidRPr="00D7076F">
        <w:rPr>
          <w:rFonts w:asciiTheme="minorHAnsi" w:hAnsiTheme="minorHAnsi" w:cstheme="minorHAnsi"/>
          <w:sz w:val="20"/>
        </w:rPr>
        <w:t>l’OM</w:t>
      </w:r>
      <w:r w:rsidRPr="00D7076F">
        <w:rPr>
          <w:rFonts w:asciiTheme="minorHAnsi" w:hAnsiTheme="minorHAnsi" w:cstheme="minorHAnsi"/>
          <w:spacing w:val="-11"/>
          <w:sz w:val="20"/>
        </w:rPr>
        <w:t xml:space="preserve"> </w:t>
      </w:r>
      <w:r w:rsidRPr="00D7076F">
        <w:rPr>
          <w:rFonts w:asciiTheme="minorHAnsi" w:hAnsiTheme="minorHAnsi" w:cstheme="minorHAnsi"/>
          <w:sz w:val="20"/>
        </w:rPr>
        <w:t>C</w:t>
      </w:r>
      <w:r w:rsidRPr="00D7076F">
        <w:rPr>
          <w:rFonts w:asciiTheme="minorHAnsi" w:hAnsiTheme="minorHAnsi" w:cstheme="minorHAnsi"/>
          <w:spacing w:val="-10"/>
          <w:sz w:val="20"/>
        </w:rPr>
        <w:t xml:space="preserve"> </w:t>
      </w:r>
      <w:r w:rsidRPr="00D7076F">
        <w:rPr>
          <w:rFonts w:asciiTheme="minorHAnsi" w:hAnsiTheme="minorHAnsi" w:cstheme="minorHAnsi"/>
          <w:sz w:val="20"/>
        </w:rPr>
        <w:t>doit</w:t>
      </w:r>
      <w:r w:rsidRPr="00D7076F">
        <w:rPr>
          <w:rFonts w:asciiTheme="minorHAnsi" w:hAnsiTheme="minorHAnsi" w:cstheme="minorHAnsi"/>
          <w:spacing w:val="-10"/>
          <w:sz w:val="20"/>
        </w:rPr>
        <w:t xml:space="preserve"> </w:t>
      </w:r>
      <w:r w:rsidRPr="00D7076F">
        <w:rPr>
          <w:rFonts w:asciiTheme="minorHAnsi" w:hAnsiTheme="minorHAnsi" w:cstheme="minorHAnsi"/>
          <w:sz w:val="20"/>
        </w:rPr>
        <w:t>être</w:t>
      </w:r>
      <w:r w:rsidRPr="00D7076F">
        <w:rPr>
          <w:rFonts w:asciiTheme="minorHAnsi" w:hAnsiTheme="minorHAnsi" w:cstheme="minorHAnsi"/>
          <w:spacing w:val="-11"/>
          <w:sz w:val="20"/>
        </w:rPr>
        <w:t xml:space="preserve"> </w:t>
      </w:r>
      <w:r w:rsidRPr="00D7076F">
        <w:rPr>
          <w:rFonts w:asciiTheme="minorHAnsi" w:hAnsiTheme="minorHAnsi" w:cstheme="minorHAnsi"/>
          <w:sz w:val="20"/>
        </w:rPr>
        <w:t>mis</w:t>
      </w:r>
      <w:r w:rsidRPr="00D7076F">
        <w:rPr>
          <w:rFonts w:asciiTheme="minorHAnsi" w:hAnsiTheme="minorHAnsi" w:cstheme="minorHAnsi"/>
          <w:spacing w:val="-12"/>
          <w:sz w:val="20"/>
        </w:rPr>
        <w:t xml:space="preserve"> </w:t>
      </w:r>
      <w:r w:rsidRPr="00D7076F">
        <w:rPr>
          <w:rFonts w:asciiTheme="minorHAnsi" w:hAnsiTheme="minorHAnsi" w:cstheme="minorHAnsi"/>
          <w:sz w:val="20"/>
        </w:rPr>
        <w:t>à</w:t>
      </w:r>
      <w:r w:rsidRPr="00D7076F">
        <w:rPr>
          <w:rFonts w:asciiTheme="minorHAnsi" w:hAnsiTheme="minorHAnsi" w:cstheme="minorHAnsi"/>
          <w:spacing w:val="-11"/>
          <w:sz w:val="20"/>
        </w:rPr>
        <w:t xml:space="preserve"> </w:t>
      </w:r>
      <w:r w:rsidRPr="00D7076F">
        <w:rPr>
          <w:rFonts w:asciiTheme="minorHAnsi" w:hAnsiTheme="minorHAnsi" w:cstheme="minorHAnsi"/>
          <w:sz w:val="20"/>
        </w:rPr>
        <w:t>jour</w:t>
      </w:r>
      <w:r w:rsidRPr="00D7076F">
        <w:rPr>
          <w:rFonts w:asciiTheme="minorHAnsi" w:hAnsiTheme="minorHAnsi" w:cstheme="minorHAnsi"/>
          <w:spacing w:val="-11"/>
          <w:sz w:val="20"/>
        </w:rPr>
        <w:t xml:space="preserve"> </w:t>
      </w:r>
      <w:r w:rsidRPr="00D7076F">
        <w:rPr>
          <w:rFonts w:asciiTheme="minorHAnsi" w:hAnsiTheme="minorHAnsi" w:cstheme="minorHAnsi"/>
          <w:sz w:val="20"/>
        </w:rPr>
        <w:t>en</w:t>
      </w:r>
      <w:r w:rsidRPr="00D7076F">
        <w:rPr>
          <w:rFonts w:asciiTheme="minorHAnsi" w:hAnsiTheme="minorHAnsi" w:cstheme="minorHAnsi"/>
          <w:spacing w:val="-10"/>
          <w:sz w:val="20"/>
        </w:rPr>
        <w:t xml:space="preserve"> </w:t>
      </w:r>
      <w:r w:rsidRPr="00D7076F">
        <w:rPr>
          <w:rFonts w:asciiTheme="minorHAnsi" w:hAnsiTheme="minorHAnsi" w:cstheme="minorHAnsi"/>
          <w:sz w:val="20"/>
        </w:rPr>
        <w:t>cas d’ajout d’un aéroport ou changement de cette liste.</w:t>
      </w:r>
    </w:p>
    <w:tbl>
      <w:tblPr>
        <w:tblStyle w:val="Grilledetableauclaire"/>
        <w:tblpPr w:leftFromText="180" w:rightFromText="180" w:vertAnchor="text" w:horzAnchor="page" w:tblpX="989" w:tblpY="308"/>
        <w:tblW w:w="6352" w:type="dxa"/>
        <w:tblLayout w:type="fixed"/>
        <w:tblLook w:val="01E0" w:firstRow="1" w:lastRow="1" w:firstColumn="1" w:lastColumn="1" w:noHBand="0" w:noVBand="0"/>
      </w:tblPr>
      <w:tblGrid>
        <w:gridCol w:w="4752"/>
        <w:gridCol w:w="1600"/>
      </w:tblGrid>
      <w:tr w:rsidR="005D08C7" w:rsidRPr="005B0461" w14:paraId="6B62B15C" w14:textId="77777777" w:rsidTr="00955598">
        <w:trPr>
          <w:trHeight w:val="520"/>
        </w:trPr>
        <w:tc>
          <w:tcPr>
            <w:tcW w:w="4752" w:type="dxa"/>
          </w:tcPr>
          <w:p w14:paraId="309332F4" w14:textId="77777777" w:rsidR="005D08C7" w:rsidRPr="00D7076F" w:rsidRDefault="005D08C7" w:rsidP="005D08C7">
            <w:pPr>
              <w:pStyle w:val="TableParagraph"/>
              <w:spacing w:before="31" w:line="232" w:lineRule="auto"/>
              <w:ind w:left="284" w:right="14" w:hanging="1258"/>
              <w:jc w:val="both"/>
              <w:rPr>
                <w:rFonts w:asciiTheme="minorHAnsi" w:hAnsiTheme="minorHAnsi" w:cstheme="minorHAnsi"/>
                <w:b/>
                <w:sz w:val="18"/>
                <w:lang w:val="en-US"/>
              </w:rPr>
            </w:pPr>
            <w:r w:rsidRPr="00D7076F">
              <w:rPr>
                <w:rFonts w:asciiTheme="minorHAnsi" w:hAnsiTheme="minorHAnsi" w:cstheme="minorHAnsi"/>
                <w:b/>
                <w:spacing w:val="-2"/>
                <w:sz w:val="18"/>
                <w:lang w:val="en-US"/>
              </w:rPr>
              <w:t>Information</w:t>
            </w:r>
            <w:r w:rsidRPr="00D7076F">
              <w:rPr>
                <w:rFonts w:asciiTheme="minorHAnsi" w:hAnsiTheme="minorHAnsi" w:cstheme="minorHAnsi"/>
                <w:b/>
                <w:spacing w:val="-5"/>
                <w:sz w:val="18"/>
                <w:lang w:val="en-US"/>
              </w:rPr>
              <w:t xml:space="preserve"> </w:t>
            </w:r>
            <w:r w:rsidRPr="00D7076F">
              <w:rPr>
                <w:rFonts w:asciiTheme="minorHAnsi" w:hAnsiTheme="minorHAnsi" w:cstheme="minorHAnsi"/>
                <w:b/>
                <w:spacing w:val="-2"/>
                <w:sz w:val="18"/>
                <w:lang w:val="en-US"/>
              </w:rPr>
              <w:t>to</w:t>
            </w:r>
            <w:r w:rsidRPr="00D7076F">
              <w:rPr>
                <w:rFonts w:asciiTheme="minorHAnsi" w:hAnsiTheme="minorHAnsi" w:cstheme="minorHAnsi"/>
                <w:b/>
                <w:spacing w:val="-5"/>
                <w:sz w:val="18"/>
                <w:lang w:val="en-US"/>
              </w:rPr>
              <w:t xml:space="preserve"> </w:t>
            </w:r>
            <w:r w:rsidRPr="00D7076F">
              <w:rPr>
                <w:rFonts w:asciiTheme="minorHAnsi" w:hAnsiTheme="minorHAnsi" w:cstheme="minorHAnsi"/>
                <w:b/>
                <w:spacing w:val="-2"/>
                <w:sz w:val="18"/>
                <w:lang w:val="en-US"/>
              </w:rPr>
              <w:t>be</w:t>
            </w:r>
            <w:r w:rsidRPr="00D7076F">
              <w:rPr>
                <w:rFonts w:asciiTheme="minorHAnsi" w:hAnsiTheme="minorHAnsi" w:cstheme="minorHAnsi"/>
                <w:b/>
                <w:spacing w:val="-5"/>
                <w:sz w:val="18"/>
                <w:lang w:val="en-US"/>
              </w:rPr>
              <w:t xml:space="preserve"> </w:t>
            </w:r>
            <w:r w:rsidRPr="00D7076F">
              <w:rPr>
                <w:rFonts w:asciiTheme="minorHAnsi" w:hAnsiTheme="minorHAnsi" w:cstheme="minorHAnsi"/>
                <w:b/>
                <w:spacing w:val="-2"/>
                <w:sz w:val="18"/>
                <w:lang w:val="en-US"/>
              </w:rPr>
              <w:t>provided</w:t>
            </w:r>
            <w:r w:rsidRPr="00D7076F">
              <w:rPr>
                <w:rFonts w:asciiTheme="minorHAnsi" w:hAnsiTheme="minorHAnsi" w:cstheme="minorHAnsi"/>
                <w:b/>
                <w:spacing w:val="-5"/>
                <w:sz w:val="18"/>
                <w:lang w:val="en-US"/>
              </w:rPr>
              <w:t xml:space="preserve"> </w:t>
            </w:r>
            <w:r w:rsidRPr="00D7076F">
              <w:rPr>
                <w:rFonts w:asciiTheme="minorHAnsi" w:hAnsiTheme="minorHAnsi" w:cstheme="minorHAnsi"/>
                <w:b/>
                <w:spacing w:val="-2"/>
                <w:sz w:val="18"/>
                <w:lang w:val="en-US"/>
              </w:rPr>
              <w:t>by</w:t>
            </w:r>
            <w:r w:rsidRPr="00D7076F">
              <w:rPr>
                <w:rFonts w:asciiTheme="minorHAnsi" w:hAnsiTheme="minorHAnsi" w:cstheme="minorHAnsi"/>
                <w:b/>
                <w:spacing w:val="-5"/>
                <w:sz w:val="18"/>
                <w:lang w:val="en-US"/>
              </w:rPr>
              <w:t xml:space="preserve"> </w:t>
            </w:r>
            <w:r w:rsidRPr="00D7076F">
              <w:rPr>
                <w:rFonts w:asciiTheme="minorHAnsi" w:hAnsiTheme="minorHAnsi" w:cstheme="minorHAnsi"/>
                <w:b/>
                <w:spacing w:val="-2"/>
                <w:sz w:val="18"/>
                <w:lang w:val="en-US"/>
              </w:rPr>
              <w:t>the</w:t>
            </w:r>
            <w:r w:rsidRPr="00D7076F">
              <w:rPr>
                <w:rFonts w:asciiTheme="minorHAnsi" w:hAnsiTheme="minorHAnsi" w:cstheme="minorHAnsi"/>
                <w:b/>
                <w:spacing w:val="-5"/>
                <w:sz w:val="18"/>
                <w:lang w:val="en-US"/>
              </w:rPr>
              <w:t xml:space="preserve"> </w:t>
            </w:r>
            <w:r w:rsidRPr="00D7076F">
              <w:rPr>
                <w:rFonts w:asciiTheme="minorHAnsi" w:hAnsiTheme="minorHAnsi" w:cstheme="minorHAnsi"/>
                <w:b/>
                <w:spacing w:val="-2"/>
                <w:sz w:val="18"/>
                <w:lang w:val="en-US"/>
              </w:rPr>
              <w:t>customer</w:t>
            </w:r>
            <w:r w:rsidRPr="00D7076F">
              <w:rPr>
                <w:rFonts w:asciiTheme="minorHAnsi" w:hAnsiTheme="minorHAnsi" w:cstheme="minorHAnsi"/>
                <w:b/>
                <w:spacing w:val="-8"/>
                <w:sz w:val="18"/>
                <w:lang w:val="en-US"/>
              </w:rPr>
              <w:t xml:space="preserve"> </w:t>
            </w:r>
            <w:r w:rsidRPr="00D7076F">
              <w:rPr>
                <w:rFonts w:asciiTheme="minorHAnsi" w:hAnsiTheme="minorHAnsi" w:cstheme="minorHAnsi"/>
                <w:b/>
                <w:spacing w:val="-2"/>
                <w:sz w:val="18"/>
                <w:lang w:val="en-US"/>
              </w:rPr>
              <w:t>to</w:t>
            </w:r>
            <w:r w:rsidRPr="00D7076F">
              <w:rPr>
                <w:rFonts w:asciiTheme="minorHAnsi" w:hAnsiTheme="minorHAnsi" w:cstheme="minorHAnsi"/>
                <w:b/>
                <w:spacing w:val="-5"/>
                <w:sz w:val="18"/>
                <w:lang w:val="en-US"/>
              </w:rPr>
              <w:t xml:space="preserve"> </w:t>
            </w:r>
            <w:r w:rsidRPr="00D7076F">
              <w:rPr>
                <w:rFonts w:asciiTheme="minorHAnsi" w:hAnsiTheme="minorHAnsi" w:cstheme="minorHAnsi"/>
                <w:b/>
                <w:spacing w:val="-2"/>
                <w:sz w:val="18"/>
                <w:lang w:val="en-US"/>
              </w:rPr>
              <w:t>investigate</w:t>
            </w:r>
            <w:r w:rsidRPr="00D7076F">
              <w:rPr>
                <w:rFonts w:asciiTheme="minorHAnsi" w:hAnsiTheme="minorHAnsi" w:cstheme="minorHAnsi"/>
                <w:b/>
                <w:spacing w:val="-5"/>
                <w:sz w:val="18"/>
                <w:lang w:val="en-US"/>
              </w:rPr>
              <w:t xml:space="preserve"> </w:t>
            </w:r>
            <w:r w:rsidRPr="00D7076F">
              <w:rPr>
                <w:rFonts w:asciiTheme="minorHAnsi" w:hAnsiTheme="minorHAnsi" w:cstheme="minorHAnsi"/>
                <w:b/>
                <w:spacing w:val="-2"/>
                <w:sz w:val="18"/>
                <w:lang w:val="en-US"/>
              </w:rPr>
              <w:t xml:space="preserve">an </w:t>
            </w:r>
            <w:r w:rsidRPr="00D7076F">
              <w:rPr>
                <w:rFonts w:asciiTheme="minorHAnsi" w:hAnsiTheme="minorHAnsi" w:cstheme="minorHAnsi"/>
                <w:b/>
                <w:sz w:val="18"/>
                <w:lang w:val="en-US"/>
              </w:rPr>
              <w:t>incident for eWAS Services</w:t>
            </w:r>
          </w:p>
        </w:tc>
        <w:tc>
          <w:tcPr>
            <w:tcW w:w="1600" w:type="dxa"/>
          </w:tcPr>
          <w:p w14:paraId="1A167A68" w14:textId="77777777" w:rsidR="005D08C7" w:rsidRPr="00D7076F" w:rsidRDefault="005D08C7" w:rsidP="005D08C7">
            <w:pPr>
              <w:pStyle w:val="TableParagraph"/>
              <w:ind w:left="284" w:right="14"/>
              <w:jc w:val="both"/>
              <w:rPr>
                <w:rFonts w:asciiTheme="minorHAnsi" w:hAnsiTheme="minorHAnsi" w:cstheme="minorHAnsi"/>
                <w:sz w:val="18"/>
                <w:lang w:val="en-US"/>
              </w:rPr>
            </w:pPr>
          </w:p>
        </w:tc>
      </w:tr>
      <w:tr w:rsidR="005D08C7" w:rsidRPr="00D7076F" w14:paraId="54BF1F93" w14:textId="77777777" w:rsidTr="00955598">
        <w:trPr>
          <w:trHeight w:val="319"/>
        </w:trPr>
        <w:tc>
          <w:tcPr>
            <w:tcW w:w="4752" w:type="dxa"/>
          </w:tcPr>
          <w:p w14:paraId="443AFE7F" w14:textId="77777777" w:rsidR="005D08C7" w:rsidRPr="00D7076F" w:rsidRDefault="005D08C7" w:rsidP="005D08C7">
            <w:pPr>
              <w:pStyle w:val="TableParagraph"/>
              <w:spacing w:before="17"/>
              <w:ind w:left="284" w:right="14"/>
              <w:jc w:val="both"/>
              <w:rPr>
                <w:rFonts w:asciiTheme="minorHAnsi" w:hAnsiTheme="minorHAnsi" w:cstheme="minorHAnsi"/>
                <w:sz w:val="18"/>
              </w:rPr>
            </w:pPr>
            <w:r w:rsidRPr="00D7076F">
              <w:rPr>
                <w:rFonts w:asciiTheme="minorHAnsi" w:hAnsiTheme="minorHAnsi" w:cstheme="minorHAnsi"/>
                <w:sz w:val="18"/>
              </w:rPr>
              <w:t>Application</w:t>
            </w:r>
            <w:r w:rsidRPr="00D7076F">
              <w:rPr>
                <w:rFonts w:asciiTheme="minorHAnsi" w:hAnsiTheme="minorHAnsi" w:cstheme="minorHAnsi"/>
                <w:spacing w:val="-4"/>
                <w:sz w:val="18"/>
              </w:rPr>
              <w:t xml:space="preserve"> </w:t>
            </w:r>
            <w:r w:rsidRPr="00D7076F">
              <w:rPr>
                <w:rFonts w:asciiTheme="minorHAnsi" w:hAnsiTheme="minorHAnsi" w:cstheme="minorHAnsi"/>
                <w:spacing w:val="-2"/>
                <w:sz w:val="18"/>
              </w:rPr>
              <w:t>version</w:t>
            </w:r>
          </w:p>
        </w:tc>
        <w:tc>
          <w:tcPr>
            <w:tcW w:w="1600" w:type="dxa"/>
          </w:tcPr>
          <w:p w14:paraId="26423384" w14:textId="77777777" w:rsidR="005D08C7" w:rsidRPr="00D7076F" w:rsidRDefault="005D08C7" w:rsidP="005D08C7">
            <w:pPr>
              <w:pStyle w:val="TableParagraph"/>
              <w:ind w:left="284" w:right="14"/>
              <w:jc w:val="both"/>
              <w:rPr>
                <w:rFonts w:asciiTheme="minorHAnsi" w:hAnsiTheme="minorHAnsi" w:cstheme="minorHAnsi"/>
                <w:sz w:val="18"/>
              </w:rPr>
            </w:pPr>
          </w:p>
        </w:tc>
      </w:tr>
      <w:tr w:rsidR="005D08C7" w:rsidRPr="005B0461" w14:paraId="636E169F" w14:textId="77777777" w:rsidTr="00955598">
        <w:trPr>
          <w:trHeight w:val="330"/>
        </w:trPr>
        <w:tc>
          <w:tcPr>
            <w:tcW w:w="4752" w:type="dxa"/>
          </w:tcPr>
          <w:p w14:paraId="432B3553" w14:textId="77777777" w:rsidR="005D08C7" w:rsidRPr="00D7076F" w:rsidRDefault="005D08C7" w:rsidP="005D08C7">
            <w:pPr>
              <w:pStyle w:val="TableParagraph"/>
              <w:spacing w:before="27"/>
              <w:ind w:left="284" w:right="14"/>
              <w:jc w:val="both"/>
              <w:rPr>
                <w:rFonts w:asciiTheme="minorHAnsi" w:hAnsiTheme="minorHAnsi" w:cstheme="minorHAnsi"/>
                <w:sz w:val="18"/>
                <w:lang w:val="en-US"/>
              </w:rPr>
            </w:pPr>
            <w:r w:rsidRPr="00D7076F">
              <w:rPr>
                <w:rFonts w:asciiTheme="minorHAnsi" w:hAnsiTheme="minorHAnsi" w:cstheme="minorHAnsi"/>
                <w:sz w:val="18"/>
                <w:lang w:val="en-US"/>
              </w:rPr>
              <w:t>Operating</w:t>
            </w:r>
            <w:r w:rsidRPr="00D7076F">
              <w:rPr>
                <w:rFonts w:asciiTheme="minorHAnsi" w:hAnsiTheme="minorHAnsi" w:cstheme="minorHAnsi"/>
                <w:spacing w:val="-8"/>
                <w:sz w:val="18"/>
                <w:lang w:val="en-US"/>
              </w:rPr>
              <w:t xml:space="preserve"> </w:t>
            </w:r>
            <w:r w:rsidRPr="00D7076F">
              <w:rPr>
                <w:rFonts w:asciiTheme="minorHAnsi" w:hAnsiTheme="minorHAnsi" w:cstheme="minorHAnsi"/>
                <w:sz w:val="18"/>
                <w:lang w:val="en-US"/>
              </w:rPr>
              <w:t>System</w:t>
            </w:r>
            <w:r w:rsidRPr="00D7076F">
              <w:rPr>
                <w:rFonts w:asciiTheme="minorHAnsi" w:hAnsiTheme="minorHAnsi" w:cstheme="minorHAnsi"/>
                <w:spacing w:val="-7"/>
                <w:sz w:val="18"/>
                <w:lang w:val="en-US"/>
              </w:rPr>
              <w:t xml:space="preserve"> </w:t>
            </w:r>
            <w:r w:rsidRPr="00D7076F">
              <w:rPr>
                <w:rFonts w:asciiTheme="minorHAnsi" w:hAnsiTheme="minorHAnsi" w:cstheme="minorHAnsi"/>
                <w:sz w:val="18"/>
                <w:lang w:val="en-US"/>
              </w:rPr>
              <w:t>&amp;</w:t>
            </w:r>
            <w:r w:rsidRPr="00D7076F">
              <w:rPr>
                <w:rFonts w:asciiTheme="minorHAnsi" w:hAnsiTheme="minorHAnsi" w:cstheme="minorHAnsi"/>
                <w:spacing w:val="-10"/>
                <w:sz w:val="18"/>
                <w:lang w:val="en-US"/>
              </w:rPr>
              <w:t xml:space="preserve"> </w:t>
            </w:r>
            <w:r w:rsidRPr="00D7076F">
              <w:rPr>
                <w:rFonts w:asciiTheme="minorHAnsi" w:hAnsiTheme="minorHAnsi" w:cstheme="minorHAnsi"/>
                <w:sz w:val="18"/>
                <w:lang w:val="en-US"/>
              </w:rPr>
              <w:t>Version</w:t>
            </w:r>
            <w:r w:rsidRPr="00D7076F">
              <w:rPr>
                <w:rFonts w:asciiTheme="minorHAnsi" w:hAnsiTheme="minorHAnsi" w:cstheme="minorHAnsi"/>
                <w:spacing w:val="-7"/>
                <w:sz w:val="18"/>
                <w:lang w:val="en-US"/>
              </w:rPr>
              <w:t xml:space="preserve"> </w:t>
            </w:r>
            <w:r w:rsidRPr="00D7076F">
              <w:rPr>
                <w:rFonts w:asciiTheme="minorHAnsi" w:hAnsiTheme="minorHAnsi" w:cstheme="minorHAnsi"/>
                <w:sz w:val="18"/>
                <w:lang w:val="en-US"/>
              </w:rPr>
              <w:t>(iOS,</w:t>
            </w:r>
            <w:r w:rsidRPr="00D7076F">
              <w:rPr>
                <w:rFonts w:asciiTheme="minorHAnsi" w:hAnsiTheme="minorHAnsi" w:cstheme="minorHAnsi"/>
                <w:spacing w:val="-10"/>
                <w:sz w:val="18"/>
                <w:lang w:val="en-US"/>
              </w:rPr>
              <w:t xml:space="preserve"> </w:t>
            </w:r>
            <w:r w:rsidRPr="00D7076F">
              <w:rPr>
                <w:rFonts w:asciiTheme="minorHAnsi" w:hAnsiTheme="minorHAnsi" w:cstheme="minorHAnsi"/>
                <w:spacing w:val="-2"/>
                <w:sz w:val="18"/>
                <w:lang w:val="en-US"/>
              </w:rPr>
              <w:t>WINDOWS)</w:t>
            </w:r>
          </w:p>
        </w:tc>
        <w:tc>
          <w:tcPr>
            <w:tcW w:w="1600" w:type="dxa"/>
          </w:tcPr>
          <w:p w14:paraId="6BA992B5" w14:textId="77777777" w:rsidR="005D08C7" w:rsidRPr="00D7076F" w:rsidRDefault="005D08C7" w:rsidP="005D08C7">
            <w:pPr>
              <w:pStyle w:val="TableParagraph"/>
              <w:ind w:left="284" w:right="14"/>
              <w:jc w:val="both"/>
              <w:rPr>
                <w:rFonts w:asciiTheme="minorHAnsi" w:hAnsiTheme="minorHAnsi" w:cstheme="minorHAnsi"/>
                <w:sz w:val="18"/>
                <w:lang w:val="en-US"/>
              </w:rPr>
            </w:pPr>
          </w:p>
        </w:tc>
      </w:tr>
      <w:tr w:rsidR="005D08C7" w:rsidRPr="005B0461" w14:paraId="04680AF7" w14:textId="77777777" w:rsidTr="00955598">
        <w:trPr>
          <w:trHeight w:val="329"/>
        </w:trPr>
        <w:tc>
          <w:tcPr>
            <w:tcW w:w="4752" w:type="dxa"/>
          </w:tcPr>
          <w:p w14:paraId="1166CF1F" w14:textId="77777777" w:rsidR="005D08C7" w:rsidRPr="00D7076F" w:rsidRDefault="005D08C7" w:rsidP="005D08C7">
            <w:pPr>
              <w:pStyle w:val="TableParagraph"/>
              <w:spacing w:before="26"/>
              <w:ind w:left="284" w:right="14"/>
              <w:jc w:val="both"/>
              <w:rPr>
                <w:rFonts w:asciiTheme="minorHAnsi" w:hAnsiTheme="minorHAnsi" w:cstheme="minorHAnsi"/>
                <w:sz w:val="18"/>
                <w:lang w:val="en-US"/>
              </w:rPr>
            </w:pPr>
            <w:r w:rsidRPr="00D7076F">
              <w:rPr>
                <w:rFonts w:asciiTheme="minorHAnsi" w:hAnsiTheme="minorHAnsi" w:cstheme="minorHAnsi"/>
                <w:sz w:val="18"/>
                <w:lang w:val="en-US"/>
              </w:rPr>
              <w:t>Weather</w:t>
            </w:r>
            <w:r w:rsidRPr="00D7076F">
              <w:rPr>
                <w:rFonts w:asciiTheme="minorHAnsi" w:hAnsiTheme="minorHAnsi" w:cstheme="minorHAnsi"/>
                <w:spacing w:val="-9"/>
                <w:sz w:val="18"/>
                <w:lang w:val="en-US"/>
              </w:rPr>
              <w:t xml:space="preserve"> </w:t>
            </w:r>
            <w:r w:rsidRPr="00D7076F">
              <w:rPr>
                <w:rFonts w:asciiTheme="minorHAnsi" w:hAnsiTheme="minorHAnsi" w:cstheme="minorHAnsi"/>
                <w:sz w:val="18"/>
                <w:lang w:val="en-US"/>
              </w:rPr>
              <w:t>product,</w:t>
            </w:r>
            <w:r w:rsidRPr="00D7076F">
              <w:rPr>
                <w:rFonts w:asciiTheme="minorHAnsi" w:hAnsiTheme="minorHAnsi" w:cstheme="minorHAnsi"/>
                <w:spacing w:val="-7"/>
                <w:sz w:val="18"/>
                <w:lang w:val="en-US"/>
              </w:rPr>
              <w:t xml:space="preserve"> </w:t>
            </w:r>
            <w:r w:rsidRPr="00D7076F">
              <w:rPr>
                <w:rFonts w:asciiTheme="minorHAnsi" w:hAnsiTheme="minorHAnsi" w:cstheme="minorHAnsi"/>
                <w:sz w:val="18"/>
                <w:lang w:val="en-US"/>
              </w:rPr>
              <w:t>if</w:t>
            </w:r>
            <w:r w:rsidRPr="00D7076F">
              <w:rPr>
                <w:rFonts w:asciiTheme="minorHAnsi" w:hAnsiTheme="minorHAnsi" w:cstheme="minorHAnsi"/>
                <w:spacing w:val="-6"/>
                <w:sz w:val="18"/>
                <w:lang w:val="en-US"/>
              </w:rPr>
              <w:t xml:space="preserve"> </w:t>
            </w:r>
            <w:r w:rsidRPr="00D7076F">
              <w:rPr>
                <w:rFonts w:asciiTheme="minorHAnsi" w:hAnsiTheme="minorHAnsi" w:cstheme="minorHAnsi"/>
                <w:sz w:val="18"/>
                <w:lang w:val="en-US"/>
              </w:rPr>
              <w:t>any</w:t>
            </w:r>
            <w:r w:rsidRPr="00D7076F">
              <w:rPr>
                <w:rFonts w:asciiTheme="minorHAnsi" w:hAnsiTheme="minorHAnsi" w:cstheme="minorHAnsi"/>
                <w:spacing w:val="-7"/>
                <w:sz w:val="18"/>
                <w:lang w:val="en-US"/>
              </w:rPr>
              <w:t xml:space="preserve"> </w:t>
            </w:r>
            <w:r w:rsidRPr="00D7076F">
              <w:rPr>
                <w:rFonts w:asciiTheme="minorHAnsi" w:hAnsiTheme="minorHAnsi" w:cstheme="minorHAnsi"/>
                <w:sz w:val="18"/>
                <w:lang w:val="en-US"/>
              </w:rPr>
              <w:t>(DTN,</w:t>
            </w:r>
            <w:r w:rsidRPr="00D7076F">
              <w:rPr>
                <w:rFonts w:asciiTheme="minorHAnsi" w:hAnsiTheme="minorHAnsi" w:cstheme="minorHAnsi"/>
                <w:spacing w:val="-6"/>
                <w:sz w:val="18"/>
                <w:lang w:val="en-US"/>
              </w:rPr>
              <w:t xml:space="preserve"> </w:t>
            </w:r>
            <w:r w:rsidRPr="00D7076F">
              <w:rPr>
                <w:rFonts w:asciiTheme="minorHAnsi" w:hAnsiTheme="minorHAnsi" w:cstheme="minorHAnsi"/>
                <w:sz w:val="18"/>
                <w:lang w:val="en-US"/>
              </w:rPr>
              <w:t>Meteo-France,</w:t>
            </w:r>
            <w:r w:rsidRPr="00D7076F">
              <w:rPr>
                <w:rFonts w:asciiTheme="minorHAnsi" w:hAnsiTheme="minorHAnsi" w:cstheme="minorHAnsi"/>
                <w:spacing w:val="-11"/>
                <w:sz w:val="18"/>
                <w:lang w:val="en-US"/>
              </w:rPr>
              <w:t xml:space="preserve"> </w:t>
            </w:r>
            <w:r w:rsidRPr="00D7076F">
              <w:rPr>
                <w:rFonts w:asciiTheme="minorHAnsi" w:hAnsiTheme="minorHAnsi" w:cstheme="minorHAnsi"/>
                <w:sz w:val="18"/>
                <w:lang w:val="en-US"/>
              </w:rPr>
              <w:t>WSI,</w:t>
            </w:r>
            <w:r w:rsidRPr="00D7076F">
              <w:rPr>
                <w:rFonts w:asciiTheme="minorHAnsi" w:hAnsiTheme="minorHAnsi" w:cstheme="minorHAnsi"/>
                <w:spacing w:val="-6"/>
                <w:sz w:val="18"/>
                <w:lang w:val="en-US"/>
              </w:rPr>
              <w:t xml:space="preserve"> </w:t>
            </w:r>
            <w:r w:rsidRPr="00D7076F">
              <w:rPr>
                <w:rFonts w:asciiTheme="minorHAnsi" w:hAnsiTheme="minorHAnsi" w:cstheme="minorHAnsi"/>
                <w:spacing w:val="-2"/>
                <w:sz w:val="18"/>
                <w:lang w:val="en-US"/>
              </w:rPr>
              <w:t>etc.)</w:t>
            </w:r>
          </w:p>
        </w:tc>
        <w:tc>
          <w:tcPr>
            <w:tcW w:w="1600" w:type="dxa"/>
          </w:tcPr>
          <w:p w14:paraId="30248751" w14:textId="77777777" w:rsidR="005D08C7" w:rsidRPr="00D7076F" w:rsidRDefault="005D08C7" w:rsidP="005D08C7">
            <w:pPr>
              <w:pStyle w:val="TableParagraph"/>
              <w:ind w:left="284" w:right="14"/>
              <w:jc w:val="both"/>
              <w:rPr>
                <w:rFonts w:asciiTheme="minorHAnsi" w:hAnsiTheme="minorHAnsi" w:cstheme="minorHAnsi"/>
                <w:sz w:val="18"/>
                <w:lang w:val="en-US"/>
              </w:rPr>
            </w:pPr>
          </w:p>
        </w:tc>
      </w:tr>
      <w:tr w:rsidR="005D08C7" w:rsidRPr="005B0461" w14:paraId="2971CC3B" w14:textId="77777777" w:rsidTr="00955598">
        <w:trPr>
          <w:trHeight w:val="550"/>
        </w:trPr>
        <w:tc>
          <w:tcPr>
            <w:tcW w:w="4752" w:type="dxa"/>
          </w:tcPr>
          <w:p w14:paraId="267965B9" w14:textId="77777777" w:rsidR="005D08C7" w:rsidRPr="00D7076F" w:rsidRDefault="005D08C7" w:rsidP="005D08C7">
            <w:pPr>
              <w:pStyle w:val="TableParagraph"/>
              <w:spacing w:before="27" w:line="254" w:lineRule="auto"/>
              <w:ind w:left="284" w:right="14" w:hanging="1"/>
              <w:jc w:val="both"/>
              <w:rPr>
                <w:rFonts w:asciiTheme="minorHAnsi" w:hAnsiTheme="minorHAnsi" w:cstheme="minorHAnsi"/>
                <w:sz w:val="18"/>
                <w:lang w:val="en-US"/>
              </w:rPr>
            </w:pPr>
            <w:r w:rsidRPr="00D7076F">
              <w:rPr>
                <w:rFonts w:asciiTheme="minorHAnsi" w:hAnsiTheme="minorHAnsi" w:cstheme="minorHAnsi"/>
                <w:sz w:val="18"/>
                <w:lang w:val="en-US"/>
              </w:rPr>
              <w:t>Flight,</w:t>
            </w:r>
            <w:r w:rsidRPr="00D7076F">
              <w:rPr>
                <w:rFonts w:asciiTheme="minorHAnsi" w:hAnsiTheme="minorHAnsi" w:cstheme="minorHAnsi"/>
                <w:spacing w:val="-8"/>
                <w:sz w:val="18"/>
                <w:lang w:val="en-US"/>
              </w:rPr>
              <w:t xml:space="preserve"> </w:t>
            </w:r>
            <w:r w:rsidRPr="00D7076F">
              <w:rPr>
                <w:rFonts w:asciiTheme="minorHAnsi" w:hAnsiTheme="minorHAnsi" w:cstheme="minorHAnsi"/>
                <w:sz w:val="18"/>
                <w:lang w:val="en-US"/>
              </w:rPr>
              <w:t>if</w:t>
            </w:r>
            <w:r w:rsidRPr="00D7076F">
              <w:rPr>
                <w:rFonts w:asciiTheme="minorHAnsi" w:hAnsiTheme="minorHAnsi" w:cstheme="minorHAnsi"/>
                <w:spacing w:val="-8"/>
                <w:sz w:val="18"/>
                <w:lang w:val="en-US"/>
              </w:rPr>
              <w:t xml:space="preserve"> </w:t>
            </w:r>
            <w:r w:rsidRPr="00D7076F">
              <w:rPr>
                <w:rFonts w:asciiTheme="minorHAnsi" w:hAnsiTheme="minorHAnsi" w:cstheme="minorHAnsi"/>
                <w:sz w:val="18"/>
                <w:lang w:val="en-US"/>
              </w:rPr>
              <w:t>any</w:t>
            </w:r>
            <w:r w:rsidRPr="00D7076F">
              <w:rPr>
                <w:rFonts w:asciiTheme="minorHAnsi" w:hAnsiTheme="minorHAnsi" w:cstheme="minorHAnsi"/>
                <w:spacing w:val="-8"/>
                <w:sz w:val="18"/>
                <w:lang w:val="en-US"/>
              </w:rPr>
              <w:t xml:space="preserve"> </w:t>
            </w:r>
            <w:r w:rsidRPr="00D7076F">
              <w:rPr>
                <w:rFonts w:asciiTheme="minorHAnsi" w:hAnsiTheme="minorHAnsi" w:cstheme="minorHAnsi"/>
                <w:sz w:val="18"/>
                <w:lang w:val="en-US"/>
              </w:rPr>
              <w:t>(Flight</w:t>
            </w:r>
            <w:r w:rsidRPr="00D7076F">
              <w:rPr>
                <w:rFonts w:asciiTheme="minorHAnsi" w:hAnsiTheme="minorHAnsi" w:cstheme="minorHAnsi"/>
                <w:spacing w:val="-8"/>
                <w:sz w:val="18"/>
                <w:lang w:val="en-US"/>
              </w:rPr>
              <w:t xml:space="preserve"> </w:t>
            </w:r>
            <w:r w:rsidRPr="00D7076F">
              <w:rPr>
                <w:rFonts w:asciiTheme="minorHAnsi" w:hAnsiTheme="minorHAnsi" w:cstheme="minorHAnsi"/>
                <w:sz w:val="18"/>
                <w:lang w:val="en-US"/>
              </w:rPr>
              <w:t>number,</w:t>
            </w:r>
            <w:r w:rsidRPr="00D7076F">
              <w:rPr>
                <w:rFonts w:asciiTheme="minorHAnsi" w:hAnsiTheme="minorHAnsi" w:cstheme="minorHAnsi"/>
                <w:spacing w:val="-8"/>
                <w:sz w:val="18"/>
                <w:lang w:val="en-US"/>
              </w:rPr>
              <w:t xml:space="preserve"> </w:t>
            </w:r>
            <w:r w:rsidRPr="00D7076F">
              <w:rPr>
                <w:rFonts w:asciiTheme="minorHAnsi" w:hAnsiTheme="minorHAnsi" w:cstheme="minorHAnsi"/>
                <w:sz w:val="18"/>
                <w:lang w:val="en-US"/>
              </w:rPr>
              <w:t>aircraft</w:t>
            </w:r>
            <w:r w:rsidRPr="00D7076F">
              <w:rPr>
                <w:rFonts w:asciiTheme="minorHAnsi" w:hAnsiTheme="minorHAnsi" w:cstheme="minorHAnsi"/>
                <w:spacing w:val="-7"/>
                <w:sz w:val="18"/>
                <w:lang w:val="en-US"/>
              </w:rPr>
              <w:t xml:space="preserve"> </w:t>
            </w:r>
            <w:r w:rsidRPr="00D7076F">
              <w:rPr>
                <w:rFonts w:asciiTheme="minorHAnsi" w:hAnsiTheme="minorHAnsi" w:cstheme="minorHAnsi"/>
                <w:sz w:val="18"/>
                <w:lang w:val="en-US"/>
              </w:rPr>
              <w:t>registration,</w:t>
            </w:r>
            <w:r w:rsidRPr="00D7076F">
              <w:rPr>
                <w:rFonts w:asciiTheme="minorHAnsi" w:hAnsiTheme="minorHAnsi" w:cstheme="minorHAnsi"/>
                <w:spacing w:val="-8"/>
                <w:sz w:val="18"/>
                <w:lang w:val="en-US"/>
              </w:rPr>
              <w:t xml:space="preserve"> </w:t>
            </w:r>
            <w:r w:rsidRPr="00D7076F">
              <w:rPr>
                <w:rFonts w:asciiTheme="minorHAnsi" w:hAnsiTheme="minorHAnsi" w:cstheme="minorHAnsi"/>
                <w:sz w:val="18"/>
                <w:lang w:val="en-US"/>
              </w:rPr>
              <w:t>departure date, departure and destination airports)</w:t>
            </w:r>
          </w:p>
        </w:tc>
        <w:tc>
          <w:tcPr>
            <w:tcW w:w="1600" w:type="dxa"/>
          </w:tcPr>
          <w:p w14:paraId="1A402255" w14:textId="77777777" w:rsidR="005D08C7" w:rsidRPr="00D7076F" w:rsidRDefault="005D08C7" w:rsidP="005D08C7">
            <w:pPr>
              <w:pStyle w:val="TableParagraph"/>
              <w:ind w:left="284" w:right="14"/>
              <w:jc w:val="both"/>
              <w:rPr>
                <w:rFonts w:asciiTheme="minorHAnsi" w:hAnsiTheme="minorHAnsi" w:cstheme="minorHAnsi"/>
                <w:sz w:val="18"/>
                <w:lang w:val="en-US"/>
              </w:rPr>
            </w:pPr>
          </w:p>
        </w:tc>
      </w:tr>
    </w:tbl>
    <w:p w14:paraId="234AD0BD" w14:textId="77777777" w:rsidR="00955598" w:rsidRDefault="005D08C7" w:rsidP="005D08C7">
      <w:pPr>
        <w:pStyle w:val="Corpsdetexte"/>
        <w:spacing w:before="69" w:line="249" w:lineRule="auto"/>
        <w:ind w:left="284" w:right="14"/>
        <w:jc w:val="both"/>
        <w:rPr>
          <w:rFonts w:asciiTheme="minorHAnsi" w:hAnsiTheme="minorHAnsi" w:cstheme="minorHAnsi"/>
        </w:rPr>
      </w:pPr>
      <w:r w:rsidRPr="00D7076F">
        <w:rPr>
          <w:rFonts w:asciiTheme="minorHAnsi" w:hAnsiTheme="minorHAnsi" w:cstheme="minorHAnsi"/>
          <w:spacing w:val="-2"/>
        </w:rPr>
        <w:t>En</w:t>
      </w:r>
      <w:r w:rsidRPr="00D7076F">
        <w:rPr>
          <w:rFonts w:asciiTheme="minorHAnsi" w:hAnsiTheme="minorHAnsi" w:cstheme="minorHAnsi"/>
          <w:spacing w:val="-7"/>
        </w:rPr>
        <w:t xml:space="preserve"> </w:t>
      </w:r>
      <w:r w:rsidRPr="00D7076F">
        <w:rPr>
          <w:rFonts w:asciiTheme="minorHAnsi" w:hAnsiTheme="minorHAnsi" w:cstheme="minorHAnsi"/>
          <w:spacing w:val="-2"/>
        </w:rPr>
        <w:t>cas</w:t>
      </w:r>
      <w:r w:rsidRPr="00D7076F">
        <w:rPr>
          <w:rFonts w:asciiTheme="minorHAnsi" w:hAnsiTheme="minorHAnsi" w:cstheme="minorHAnsi"/>
          <w:spacing w:val="-8"/>
        </w:rPr>
        <w:t xml:space="preserve"> </w:t>
      </w:r>
      <w:r w:rsidRPr="00D7076F">
        <w:rPr>
          <w:rFonts w:asciiTheme="minorHAnsi" w:hAnsiTheme="minorHAnsi" w:cstheme="minorHAnsi"/>
          <w:spacing w:val="-2"/>
        </w:rPr>
        <w:t>de</w:t>
      </w:r>
      <w:r w:rsidRPr="00D7076F">
        <w:rPr>
          <w:rFonts w:asciiTheme="minorHAnsi" w:hAnsiTheme="minorHAnsi" w:cstheme="minorHAnsi"/>
          <w:spacing w:val="-7"/>
        </w:rPr>
        <w:t xml:space="preserve"> </w:t>
      </w:r>
      <w:r w:rsidRPr="00D7076F">
        <w:rPr>
          <w:rFonts w:asciiTheme="minorHAnsi" w:hAnsiTheme="minorHAnsi" w:cstheme="minorHAnsi"/>
          <w:spacing w:val="-2"/>
        </w:rPr>
        <w:t>problème</w:t>
      </w:r>
      <w:r w:rsidRPr="00D7076F">
        <w:rPr>
          <w:rFonts w:asciiTheme="minorHAnsi" w:hAnsiTheme="minorHAnsi" w:cstheme="minorHAnsi"/>
          <w:spacing w:val="-8"/>
        </w:rPr>
        <w:t xml:space="preserve"> </w:t>
      </w:r>
      <w:r w:rsidRPr="00D7076F">
        <w:rPr>
          <w:rFonts w:asciiTheme="minorHAnsi" w:hAnsiTheme="minorHAnsi" w:cstheme="minorHAnsi"/>
          <w:spacing w:val="-2"/>
        </w:rPr>
        <w:t>détecté</w:t>
      </w:r>
      <w:r w:rsidRPr="00D7076F">
        <w:rPr>
          <w:rFonts w:asciiTheme="minorHAnsi" w:hAnsiTheme="minorHAnsi" w:cstheme="minorHAnsi"/>
          <w:spacing w:val="-8"/>
        </w:rPr>
        <w:t xml:space="preserve"> </w:t>
      </w:r>
      <w:r w:rsidRPr="00D7076F">
        <w:rPr>
          <w:rFonts w:asciiTheme="minorHAnsi" w:hAnsiTheme="minorHAnsi" w:cstheme="minorHAnsi"/>
          <w:spacing w:val="-2"/>
        </w:rPr>
        <w:t>avec</w:t>
      </w:r>
      <w:r w:rsidRPr="00D7076F">
        <w:rPr>
          <w:rFonts w:asciiTheme="minorHAnsi" w:hAnsiTheme="minorHAnsi" w:cstheme="minorHAnsi"/>
          <w:spacing w:val="-9"/>
        </w:rPr>
        <w:t xml:space="preserve"> </w:t>
      </w:r>
      <w:r w:rsidRPr="00D7076F">
        <w:rPr>
          <w:rFonts w:asciiTheme="minorHAnsi" w:hAnsiTheme="minorHAnsi" w:cstheme="minorHAnsi"/>
          <w:spacing w:val="-2"/>
        </w:rPr>
        <w:t>l’application</w:t>
      </w:r>
      <w:r w:rsidRPr="00D7076F">
        <w:rPr>
          <w:rFonts w:asciiTheme="minorHAnsi" w:hAnsiTheme="minorHAnsi" w:cstheme="minorHAnsi"/>
          <w:spacing w:val="-8"/>
        </w:rPr>
        <w:t xml:space="preserve"> </w:t>
      </w:r>
      <w:r w:rsidRPr="00D7076F">
        <w:rPr>
          <w:rFonts w:asciiTheme="minorHAnsi" w:hAnsiTheme="minorHAnsi" w:cstheme="minorHAnsi"/>
          <w:spacing w:val="-2"/>
        </w:rPr>
        <w:t>eWAS,</w:t>
      </w:r>
      <w:r w:rsidRPr="00D7076F">
        <w:rPr>
          <w:rFonts w:asciiTheme="minorHAnsi" w:hAnsiTheme="minorHAnsi" w:cstheme="minorHAnsi"/>
          <w:spacing w:val="-8"/>
        </w:rPr>
        <w:t xml:space="preserve"> </w:t>
      </w:r>
      <w:r w:rsidRPr="00D7076F">
        <w:rPr>
          <w:rFonts w:asciiTheme="minorHAnsi" w:hAnsiTheme="minorHAnsi" w:cstheme="minorHAnsi"/>
          <w:spacing w:val="-2"/>
        </w:rPr>
        <w:t>les</w:t>
      </w:r>
      <w:r w:rsidRPr="00D7076F">
        <w:rPr>
          <w:rFonts w:asciiTheme="minorHAnsi" w:hAnsiTheme="minorHAnsi" w:cstheme="minorHAnsi"/>
          <w:spacing w:val="-7"/>
        </w:rPr>
        <w:t xml:space="preserve"> </w:t>
      </w:r>
      <w:r w:rsidRPr="00D7076F">
        <w:rPr>
          <w:rFonts w:asciiTheme="minorHAnsi" w:hAnsiTheme="minorHAnsi" w:cstheme="minorHAnsi"/>
          <w:spacing w:val="-2"/>
        </w:rPr>
        <w:t>contacts</w:t>
      </w:r>
      <w:r w:rsidRPr="00D7076F">
        <w:rPr>
          <w:rFonts w:asciiTheme="minorHAnsi" w:hAnsiTheme="minorHAnsi" w:cstheme="minorHAnsi"/>
          <w:spacing w:val="-8"/>
        </w:rPr>
        <w:t xml:space="preserve"> </w:t>
      </w:r>
      <w:r w:rsidRPr="00D7076F">
        <w:rPr>
          <w:rFonts w:asciiTheme="minorHAnsi" w:hAnsiTheme="minorHAnsi" w:cstheme="minorHAnsi"/>
          <w:spacing w:val="-2"/>
        </w:rPr>
        <w:t>suivants</w:t>
      </w:r>
      <w:r w:rsidRPr="00D7076F">
        <w:rPr>
          <w:rFonts w:asciiTheme="minorHAnsi" w:hAnsiTheme="minorHAnsi" w:cstheme="minorHAnsi"/>
          <w:spacing w:val="-9"/>
        </w:rPr>
        <w:t xml:space="preserve"> </w:t>
      </w:r>
      <w:r w:rsidRPr="00D7076F">
        <w:rPr>
          <w:rFonts w:asciiTheme="minorHAnsi" w:hAnsiTheme="minorHAnsi" w:cstheme="minorHAnsi"/>
          <w:spacing w:val="-2"/>
        </w:rPr>
        <w:t xml:space="preserve">doivent </w:t>
      </w:r>
      <w:r w:rsidRPr="00D7076F">
        <w:rPr>
          <w:rFonts w:asciiTheme="minorHAnsi" w:hAnsiTheme="minorHAnsi" w:cstheme="minorHAnsi"/>
        </w:rPr>
        <w:t xml:space="preserve">être activés </w:t>
      </w:r>
      <w:hyperlink r:id="rId69" w:history="1">
        <w:r w:rsidR="00955598" w:rsidRPr="007A36C8">
          <w:rPr>
            <w:rStyle w:val="Lienhypertexte"/>
            <w:rFonts w:asciiTheme="minorHAnsi" w:hAnsiTheme="minorHAnsi" w:cstheme="minorHAnsi"/>
          </w:rPr>
          <w:t>ServiceDesk.Aircraft@sita.aero.</w:t>
        </w:r>
      </w:hyperlink>
      <w:r w:rsidRPr="00D7076F">
        <w:rPr>
          <w:rFonts w:asciiTheme="minorHAnsi" w:hAnsiTheme="minorHAnsi" w:cstheme="minorHAnsi"/>
        </w:rPr>
        <w:t xml:space="preserve"> </w:t>
      </w:r>
    </w:p>
    <w:p w14:paraId="4D348DD0" w14:textId="1CA28EBE" w:rsidR="005D08C7" w:rsidRPr="00D7076F" w:rsidRDefault="005D08C7" w:rsidP="005D08C7">
      <w:pPr>
        <w:pStyle w:val="Corpsdetexte"/>
        <w:spacing w:before="69" w:line="249" w:lineRule="auto"/>
        <w:ind w:left="284" w:right="14"/>
        <w:jc w:val="both"/>
        <w:rPr>
          <w:rFonts w:asciiTheme="minorHAnsi" w:hAnsiTheme="minorHAnsi" w:cstheme="minorHAnsi"/>
        </w:rPr>
      </w:pPr>
      <w:r w:rsidRPr="00D7076F">
        <w:rPr>
          <w:rFonts w:asciiTheme="minorHAnsi" w:hAnsiTheme="minorHAnsi" w:cstheme="minorHAnsi"/>
        </w:rPr>
        <w:lastRenderedPageBreak/>
        <w:t>Utiliser la table ci dessous pour déclarer un incident au Service Desk SITA:</w:t>
      </w:r>
    </w:p>
    <w:p w14:paraId="74312FDD" w14:textId="77777777" w:rsidR="005D08C7" w:rsidRPr="00D7076F" w:rsidRDefault="005D08C7" w:rsidP="005D08C7">
      <w:pPr>
        <w:pStyle w:val="Corpsdetexte"/>
        <w:spacing w:before="10"/>
        <w:ind w:left="284" w:right="14"/>
        <w:jc w:val="both"/>
        <w:rPr>
          <w:rFonts w:asciiTheme="minorHAnsi" w:hAnsiTheme="minorHAnsi" w:cstheme="minorHAnsi"/>
          <w:sz w:val="7"/>
        </w:rPr>
      </w:pPr>
    </w:p>
    <w:p w14:paraId="183B62B6" w14:textId="77777777" w:rsidR="005D08C7" w:rsidRPr="005D08C7" w:rsidRDefault="005D08C7" w:rsidP="005D08C7">
      <w:pPr>
        <w:ind w:left="284" w:right="14"/>
        <w:jc w:val="both"/>
        <w:rPr>
          <w:rFonts w:asciiTheme="minorHAnsi" w:hAnsiTheme="minorHAnsi" w:cstheme="minorHAnsi"/>
          <w:sz w:val="18"/>
        </w:rPr>
      </w:pPr>
    </w:p>
    <w:tbl>
      <w:tblPr>
        <w:tblStyle w:val="Grilledetableauclaire"/>
        <w:tblW w:w="0" w:type="auto"/>
        <w:tblInd w:w="137" w:type="dxa"/>
        <w:tblLayout w:type="fixed"/>
        <w:tblLook w:val="01E0" w:firstRow="1" w:lastRow="1" w:firstColumn="1" w:lastColumn="1" w:noHBand="0" w:noVBand="0"/>
      </w:tblPr>
      <w:tblGrid>
        <w:gridCol w:w="4752"/>
        <w:gridCol w:w="1601"/>
      </w:tblGrid>
      <w:tr w:rsidR="005D08C7" w:rsidRPr="005B0461" w14:paraId="4A51C7C8" w14:textId="77777777" w:rsidTr="00955598">
        <w:trPr>
          <w:trHeight w:val="520"/>
        </w:trPr>
        <w:tc>
          <w:tcPr>
            <w:tcW w:w="4752" w:type="dxa"/>
          </w:tcPr>
          <w:p w14:paraId="394698B0" w14:textId="77777777" w:rsidR="005D08C7" w:rsidRPr="00D7076F" w:rsidRDefault="005D08C7" w:rsidP="00440B41">
            <w:pPr>
              <w:pStyle w:val="TableParagraph"/>
              <w:spacing w:before="34" w:line="230" w:lineRule="auto"/>
              <w:ind w:left="284" w:right="14" w:hanging="1257"/>
              <w:jc w:val="both"/>
              <w:rPr>
                <w:rFonts w:asciiTheme="minorHAnsi" w:hAnsiTheme="minorHAnsi" w:cstheme="minorHAnsi"/>
                <w:b/>
                <w:sz w:val="18"/>
                <w:lang w:val="en-US"/>
              </w:rPr>
            </w:pPr>
            <w:r w:rsidRPr="00D7076F">
              <w:rPr>
                <w:rFonts w:asciiTheme="minorHAnsi" w:hAnsiTheme="minorHAnsi" w:cstheme="minorHAnsi"/>
                <w:b/>
                <w:spacing w:val="-2"/>
                <w:sz w:val="18"/>
                <w:lang w:val="en-US"/>
              </w:rPr>
              <w:t>Information</w:t>
            </w:r>
            <w:r w:rsidRPr="00D7076F">
              <w:rPr>
                <w:rFonts w:asciiTheme="minorHAnsi" w:hAnsiTheme="minorHAnsi" w:cstheme="minorHAnsi"/>
                <w:b/>
                <w:spacing w:val="-4"/>
                <w:sz w:val="18"/>
                <w:lang w:val="en-US"/>
              </w:rPr>
              <w:t xml:space="preserve"> </w:t>
            </w:r>
            <w:r w:rsidRPr="00D7076F">
              <w:rPr>
                <w:rFonts w:asciiTheme="minorHAnsi" w:hAnsiTheme="minorHAnsi" w:cstheme="minorHAnsi"/>
                <w:b/>
                <w:spacing w:val="-2"/>
                <w:sz w:val="18"/>
                <w:lang w:val="en-US"/>
              </w:rPr>
              <w:t>to</w:t>
            </w:r>
            <w:r w:rsidRPr="00D7076F">
              <w:rPr>
                <w:rFonts w:asciiTheme="minorHAnsi" w:hAnsiTheme="minorHAnsi" w:cstheme="minorHAnsi"/>
                <w:b/>
                <w:spacing w:val="-6"/>
                <w:sz w:val="18"/>
                <w:lang w:val="en-US"/>
              </w:rPr>
              <w:t xml:space="preserve"> </w:t>
            </w:r>
            <w:r w:rsidRPr="00D7076F">
              <w:rPr>
                <w:rFonts w:asciiTheme="minorHAnsi" w:hAnsiTheme="minorHAnsi" w:cstheme="minorHAnsi"/>
                <w:b/>
                <w:spacing w:val="-2"/>
                <w:sz w:val="18"/>
                <w:lang w:val="en-US"/>
              </w:rPr>
              <w:t>be</w:t>
            </w:r>
            <w:r w:rsidRPr="00D7076F">
              <w:rPr>
                <w:rFonts w:asciiTheme="minorHAnsi" w:hAnsiTheme="minorHAnsi" w:cstheme="minorHAnsi"/>
                <w:b/>
                <w:spacing w:val="-4"/>
                <w:sz w:val="18"/>
                <w:lang w:val="en-US"/>
              </w:rPr>
              <w:t xml:space="preserve"> </w:t>
            </w:r>
            <w:r w:rsidRPr="00D7076F">
              <w:rPr>
                <w:rFonts w:asciiTheme="minorHAnsi" w:hAnsiTheme="minorHAnsi" w:cstheme="minorHAnsi"/>
                <w:b/>
                <w:spacing w:val="-2"/>
                <w:sz w:val="18"/>
                <w:lang w:val="en-US"/>
              </w:rPr>
              <w:t>provided</w:t>
            </w:r>
            <w:r w:rsidRPr="00D7076F">
              <w:rPr>
                <w:rFonts w:asciiTheme="minorHAnsi" w:hAnsiTheme="minorHAnsi" w:cstheme="minorHAnsi"/>
                <w:b/>
                <w:spacing w:val="-6"/>
                <w:sz w:val="18"/>
                <w:lang w:val="en-US"/>
              </w:rPr>
              <w:t xml:space="preserve"> </w:t>
            </w:r>
            <w:r w:rsidRPr="00D7076F">
              <w:rPr>
                <w:rFonts w:asciiTheme="minorHAnsi" w:hAnsiTheme="minorHAnsi" w:cstheme="minorHAnsi"/>
                <w:b/>
                <w:spacing w:val="-2"/>
                <w:sz w:val="18"/>
                <w:lang w:val="en-US"/>
              </w:rPr>
              <w:t>by</w:t>
            </w:r>
            <w:r w:rsidRPr="00D7076F">
              <w:rPr>
                <w:rFonts w:asciiTheme="minorHAnsi" w:hAnsiTheme="minorHAnsi" w:cstheme="minorHAnsi"/>
                <w:b/>
                <w:spacing w:val="-6"/>
                <w:sz w:val="18"/>
                <w:lang w:val="en-US"/>
              </w:rPr>
              <w:t xml:space="preserve"> </w:t>
            </w:r>
            <w:r w:rsidRPr="00D7076F">
              <w:rPr>
                <w:rFonts w:asciiTheme="minorHAnsi" w:hAnsiTheme="minorHAnsi" w:cstheme="minorHAnsi"/>
                <w:b/>
                <w:spacing w:val="-2"/>
                <w:sz w:val="18"/>
                <w:lang w:val="en-US"/>
              </w:rPr>
              <w:t>the</w:t>
            </w:r>
            <w:r w:rsidRPr="00D7076F">
              <w:rPr>
                <w:rFonts w:asciiTheme="minorHAnsi" w:hAnsiTheme="minorHAnsi" w:cstheme="minorHAnsi"/>
                <w:b/>
                <w:spacing w:val="-4"/>
                <w:sz w:val="18"/>
                <w:lang w:val="en-US"/>
              </w:rPr>
              <w:t xml:space="preserve"> </w:t>
            </w:r>
            <w:r w:rsidRPr="00D7076F">
              <w:rPr>
                <w:rFonts w:asciiTheme="minorHAnsi" w:hAnsiTheme="minorHAnsi" w:cstheme="minorHAnsi"/>
                <w:b/>
                <w:spacing w:val="-2"/>
                <w:sz w:val="18"/>
                <w:lang w:val="en-US"/>
              </w:rPr>
              <w:t>customer</w:t>
            </w:r>
            <w:r w:rsidRPr="00D7076F">
              <w:rPr>
                <w:rFonts w:asciiTheme="minorHAnsi" w:hAnsiTheme="minorHAnsi" w:cstheme="minorHAnsi"/>
                <w:b/>
                <w:spacing w:val="-9"/>
                <w:sz w:val="18"/>
                <w:lang w:val="en-US"/>
              </w:rPr>
              <w:t xml:space="preserve"> </w:t>
            </w:r>
            <w:r w:rsidRPr="00D7076F">
              <w:rPr>
                <w:rFonts w:asciiTheme="minorHAnsi" w:hAnsiTheme="minorHAnsi" w:cstheme="minorHAnsi"/>
                <w:b/>
                <w:spacing w:val="-2"/>
                <w:sz w:val="18"/>
                <w:lang w:val="en-US"/>
              </w:rPr>
              <w:t>to</w:t>
            </w:r>
            <w:r w:rsidRPr="00D7076F">
              <w:rPr>
                <w:rFonts w:asciiTheme="minorHAnsi" w:hAnsiTheme="minorHAnsi" w:cstheme="minorHAnsi"/>
                <w:b/>
                <w:spacing w:val="-4"/>
                <w:sz w:val="18"/>
                <w:lang w:val="en-US"/>
              </w:rPr>
              <w:t xml:space="preserve"> </w:t>
            </w:r>
            <w:r w:rsidRPr="00D7076F">
              <w:rPr>
                <w:rFonts w:asciiTheme="minorHAnsi" w:hAnsiTheme="minorHAnsi" w:cstheme="minorHAnsi"/>
                <w:b/>
                <w:spacing w:val="-2"/>
                <w:sz w:val="18"/>
                <w:lang w:val="en-US"/>
              </w:rPr>
              <w:t>investigate</w:t>
            </w:r>
            <w:r w:rsidRPr="00D7076F">
              <w:rPr>
                <w:rFonts w:asciiTheme="minorHAnsi" w:hAnsiTheme="minorHAnsi" w:cstheme="minorHAnsi"/>
                <w:b/>
                <w:spacing w:val="-4"/>
                <w:sz w:val="18"/>
                <w:lang w:val="en-US"/>
              </w:rPr>
              <w:t xml:space="preserve"> </w:t>
            </w:r>
            <w:r w:rsidRPr="00D7076F">
              <w:rPr>
                <w:rFonts w:asciiTheme="minorHAnsi" w:hAnsiTheme="minorHAnsi" w:cstheme="minorHAnsi"/>
                <w:b/>
                <w:spacing w:val="-2"/>
                <w:sz w:val="18"/>
                <w:lang w:val="en-US"/>
              </w:rPr>
              <w:t xml:space="preserve">an </w:t>
            </w:r>
            <w:r w:rsidRPr="00D7076F">
              <w:rPr>
                <w:rFonts w:asciiTheme="minorHAnsi" w:hAnsiTheme="minorHAnsi" w:cstheme="minorHAnsi"/>
                <w:b/>
                <w:sz w:val="18"/>
                <w:lang w:val="en-US"/>
              </w:rPr>
              <w:t>incident for eWAS Services</w:t>
            </w:r>
          </w:p>
        </w:tc>
        <w:tc>
          <w:tcPr>
            <w:tcW w:w="1601" w:type="dxa"/>
          </w:tcPr>
          <w:p w14:paraId="645C7718" w14:textId="77777777" w:rsidR="005D08C7" w:rsidRPr="00D7076F" w:rsidRDefault="005D08C7" w:rsidP="00440B41">
            <w:pPr>
              <w:pStyle w:val="TableParagraph"/>
              <w:ind w:left="284" w:right="14"/>
              <w:jc w:val="both"/>
              <w:rPr>
                <w:rFonts w:asciiTheme="minorHAnsi" w:hAnsiTheme="minorHAnsi" w:cstheme="minorHAnsi"/>
                <w:sz w:val="18"/>
                <w:lang w:val="en-US"/>
              </w:rPr>
            </w:pPr>
          </w:p>
        </w:tc>
      </w:tr>
      <w:tr w:rsidR="005D08C7" w:rsidRPr="005B0461" w14:paraId="5C8FFE5C" w14:textId="77777777" w:rsidTr="00955598">
        <w:trPr>
          <w:trHeight w:val="319"/>
        </w:trPr>
        <w:tc>
          <w:tcPr>
            <w:tcW w:w="4752" w:type="dxa"/>
          </w:tcPr>
          <w:p w14:paraId="3E6A2B5C" w14:textId="77777777" w:rsidR="005D08C7" w:rsidRPr="00D7076F" w:rsidRDefault="005D08C7" w:rsidP="00440B41">
            <w:pPr>
              <w:pStyle w:val="TableParagraph"/>
              <w:spacing w:before="17"/>
              <w:ind w:left="284" w:right="14"/>
              <w:jc w:val="both"/>
              <w:rPr>
                <w:rFonts w:asciiTheme="minorHAnsi" w:hAnsiTheme="minorHAnsi" w:cstheme="minorHAnsi"/>
                <w:sz w:val="18"/>
                <w:lang w:val="en-US"/>
              </w:rPr>
            </w:pPr>
            <w:r w:rsidRPr="00D7076F">
              <w:rPr>
                <w:rFonts w:asciiTheme="minorHAnsi" w:hAnsiTheme="minorHAnsi" w:cstheme="minorHAnsi"/>
                <w:sz w:val="18"/>
                <w:lang w:val="en-US"/>
              </w:rPr>
              <w:t>Details</w:t>
            </w:r>
            <w:r w:rsidRPr="00D7076F">
              <w:rPr>
                <w:rFonts w:asciiTheme="minorHAnsi" w:hAnsiTheme="minorHAnsi" w:cstheme="minorHAnsi"/>
                <w:spacing w:val="-4"/>
                <w:sz w:val="18"/>
                <w:lang w:val="en-US"/>
              </w:rPr>
              <w:t xml:space="preserve"> </w:t>
            </w:r>
            <w:r w:rsidRPr="00D7076F">
              <w:rPr>
                <w:rFonts w:asciiTheme="minorHAnsi" w:hAnsiTheme="minorHAnsi" w:cstheme="minorHAnsi"/>
                <w:sz w:val="18"/>
                <w:lang w:val="en-US"/>
              </w:rPr>
              <w:t>of</w:t>
            </w:r>
            <w:r w:rsidRPr="00D7076F">
              <w:rPr>
                <w:rFonts w:asciiTheme="minorHAnsi" w:hAnsiTheme="minorHAnsi" w:cstheme="minorHAnsi"/>
                <w:spacing w:val="-3"/>
                <w:sz w:val="18"/>
                <w:lang w:val="en-US"/>
              </w:rPr>
              <w:t xml:space="preserve"> </w:t>
            </w:r>
            <w:r w:rsidRPr="00D7076F">
              <w:rPr>
                <w:rFonts w:asciiTheme="minorHAnsi" w:hAnsiTheme="minorHAnsi" w:cstheme="minorHAnsi"/>
                <w:sz w:val="18"/>
                <w:lang w:val="en-US"/>
              </w:rPr>
              <w:t>user(s)</w:t>
            </w:r>
            <w:r w:rsidRPr="00D7076F">
              <w:rPr>
                <w:rFonts w:asciiTheme="minorHAnsi" w:hAnsiTheme="minorHAnsi" w:cstheme="minorHAnsi"/>
                <w:spacing w:val="-2"/>
                <w:sz w:val="18"/>
                <w:lang w:val="en-US"/>
              </w:rPr>
              <w:t xml:space="preserve"> </w:t>
            </w:r>
            <w:r w:rsidRPr="00D7076F">
              <w:rPr>
                <w:rFonts w:asciiTheme="minorHAnsi" w:hAnsiTheme="minorHAnsi" w:cstheme="minorHAnsi"/>
                <w:sz w:val="18"/>
                <w:lang w:val="en-US"/>
              </w:rPr>
              <w:t>impacted</w:t>
            </w:r>
            <w:r w:rsidRPr="00D7076F">
              <w:rPr>
                <w:rFonts w:asciiTheme="minorHAnsi" w:hAnsiTheme="minorHAnsi" w:cstheme="minorHAnsi"/>
                <w:spacing w:val="-2"/>
                <w:sz w:val="18"/>
                <w:lang w:val="en-US"/>
              </w:rPr>
              <w:t xml:space="preserve"> </w:t>
            </w:r>
            <w:r w:rsidRPr="00D7076F">
              <w:rPr>
                <w:rFonts w:asciiTheme="minorHAnsi" w:hAnsiTheme="minorHAnsi" w:cstheme="minorHAnsi"/>
                <w:sz w:val="18"/>
                <w:lang w:val="en-US"/>
              </w:rPr>
              <w:t>(all</w:t>
            </w:r>
            <w:r w:rsidRPr="00D7076F">
              <w:rPr>
                <w:rFonts w:asciiTheme="minorHAnsi" w:hAnsiTheme="minorHAnsi" w:cstheme="minorHAnsi"/>
                <w:spacing w:val="-2"/>
                <w:sz w:val="18"/>
                <w:lang w:val="en-US"/>
              </w:rPr>
              <w:t xml:space="preserve"> </w:t>
            </w:r>
            <w:r w:rsidRPr="00D7076F">
              <w:rPr>
                <w:rFonts w:asciiTheme="minorHAnsi" w:hAnsiTheme="minorHAnsi" w:cstheme="minorHAnsi"/>
                <w:sz w:val="18"/>
                <w:lang w:val="en-US"/>
              </w:rPr>
              <w:t>of</w:t>
            </w:r>
            <w:r w:rsidRPr="00D7076F">
              <w:rPr>
                <w:rFonts w:asciiTheme="minorHAnsi" w:hAnsiTheme="minorHAnsi" w:cstheme="minorHAnsi"/>
                <w:spacing w:val="-3"/>
                <w:sz w:val="18"/>
                <w:lang w:val="en-US"/>
              </w:rPr>
              <w:t xml:space="preserve"> </w:t>
            </w:r>
            <w:r w:rsidRPr="00D7076F">
              <w:rPr>
                <w:rFonts w:asciiTheme="minorHAnsi" w:hAnsiTheme="minorHAnsi" w:cstheme="minorHAnsi"/>
                <w:sz w:val="18"/>
                <w:lang w:val="en-US"/>
              </w:rPr>
              <w:t>the</w:t>
            </w:r>
            <w:r w:rsidRPr="00D7076F">
              <w:rPr>
                <w:rFonts w:asciiTheme="minorHAnsi" w:hAnsiTheme="minorHAnsi" w:cstheme="minorHAnsi"/>
                <w:spacing w:val="-3"/>
                <w:sz w:val="18"/>
                <w:lang w:val="en-US"/>
              </w:rPr>
              <w:t xml:space="preserve"> </w:t>
            </w:r>
            <w:r w:rsidRPr="00D7076F">
              <w:rPr>
                <w:rFonts w:asciiTheme="minorHAnsi" w:hAnsiTheme="minorHAnsi" w:cstheme="minorHAnsi"/>
                <w:sz w:val="18"/>
                <w:lang w:val="en-US"/>
              </w:rPr>
              <w:t>list</w:t>
            </w:r>
            <w:r w:rsidRPr="00D7076F">
              <w:rPr>
                <w:rFonts w:asciiTheme="minorHAnsi" w:hAnsiTheme="minorHAnsi" w:cstheme="minorHAnsi"/>
                <w:spacing w:val="-2"/>
                <w:sz w:val="18"/>
                <w:lang w:val="en-US"/>
              </w:rPr>
              <w:t xml:space="preserve"> </w:t>
            </w:r>
            <w:r w:rsidRPr="00D7076F">
              <w:rPr>
                <w:rFonts w:asciiTheme="minorHAnsi" w:hAnsiTheme="minorHAnsi" w:cstheme="minorHAnsi"/>
                <w:sz w:val="18"/>
                <w:lang w:val="en-US"/>
              </w:rPr>
              <w:t>of</w:t>
            </w:r>
            <w:r w:rsidRPr="00D7076F">
              <w:rPr>
                <w:rFonts w:asciiTheme="minorHAnsi" w:hAnsiTheme="minorHAnsi" w:cstheme="minorHAnsi"/>
                <w:spacing w:val="-3"/>
                <w:sz w:val="18"/>
                <w:lang w:val="en-US"/>
              </w:rPr>
              <w:t xml:space="preserve"> </w:t>
            </w:r>
            <w:r w:rsidRPr="00D7076F">
              <w:rPr>
                <w:rFonts w:asciiTheme="minorHAnsi" w:hAnsiTheme="minorHAnsi" w:cstheme="minorHAnsi"/>
                <w:sz w:val="18"/>
                <w:lang w:val="en-US"/>
              </w:rPr>
              <w:t>affected</w:t>
            </w:r>
            <w:r w:rsidRPr="00D7076F">
              <w:rPr>
                <w:rFonts w:asciiTheme="minorHAnsi" w:hAnsiTheme="minorHAnsi" w:cstheme="minorHAnsi"/>
                <w:spacing w:val="-2"/>
                <w:sz w:val="18"/>
                <w:lang w:val="en-US"/>
              </w:rPr>
              <w:t xml:space="preserve"> users)</w:t>
            </w:r>
          </w:p>
        </w:tc>
        <w:tc>
          <w:tcPr>
            <w:tcW w:w="1601" w:type="dxa"/>
          </w:tcPr>
          <w:p w14:paraId="0A0E2AE3" w14:textId="77777777" w:rsidR="005D08C7" w:rsidRPr="00D7076F" w:rsidRDefault="005D08C7" w:rsidP="00440B41">
            <w:pPr>
              <w:pStyle w:val="TableParagraph"/>
              <w:ind w:left="284" w:right="14"/>
              <w:jc w:val="both"/>
              <w:rPr>
                <w:rFonts w:asciiTheme="minorHAnsi" w:hAnsiTheme="minorHAnsi" w:cstheme="minorHAnsi"/>
                <w:sz w:val="18"/>
                <w:lang w:val="en-US"/>
              </w:rPr>
            </w:pPr>
          </w:p>
        </w:tc>
      </w:tr>
      <w:tr w:rsidR="005D08C7" w:rsidRPr="005B0461" w14:paraId="307AE146" w14:textId="77777777" w:rsidTr="00955598">
        <w:trPr>
          <w:trHeight w:val="330"/>
        </w:trPr>
        <w:tc>
          <w:tcPr>
            <w:tcW w:w="4752" w:type="dxa"/>
          </w:tcPr>
          <w:p w14:paraId="1B1DFC98" w14:textId="77777777" w:rsidR="005D08C7" w:rsidRPr="00D7076F" w:rsidRDefault="005D08C7" w:rsidP="00440B41">
            <w:pPr>
              <w:pStyle w:val="TableParagraph"/>
              <w:spacing w:before="27"/>
              <w:ind w:left="284" w:right="14"/>
              <w:jc w:val="both"/>
              <w:rPr>
                <w:rFonts w:asciiTheme="minorHAnsi" w:hAnsiTheme="minorHAnsi" w:cstheme="minorHAnsi"/>
                <w:sz w:val="18"/>
                <w:lang w:val="en-US"/>
              </w:rPr>
            </w:pPr>
            <w:r w:rsidRPr="00D7076F">
              <w:rPr>
                <w:rFonts w:asciiTheme="minorHAnsi" w:hAnsiTheme="minorHAnsi" w:cstheme="minorHAnsi"/>
                <w:sz w:val="18"/>
                <w:lang w:val="en-US"/>
              </w:rPr>
              <w:t>Date</w:t>
            </w:r>
            <w:r w:rsidRPr="00D7076F">
              <w:rPr>
                <w:rFonts w:asciiTheme="minorHAnsi" w:hAnsiTheme="minorHAnsi" w:cstheme="minorHAnsi"/>
                <w:spacing w:val="-5"/>
                <w:sz w:val="18"/>
                <w:lang w:val="en-US"/>
              </w:rPr>
              <w:t xml:space="preserve"> </w:t>
            </w:r>
            <w:r w:rsidRPr="00D7076F">
              <w:rPr>
                <w:rFonts w:asciiTheme="minorHAnsi" w:hAnsiTheme="minorHAnsi" w:cstheme="minorHAnsi"/>
                <w:sz w:val="18"/>
                <w:lang w:val="en-US"/>
              </w:rPr>
              <w:t>and</w:t>
            </w:r>
            <w:r w:rsidRPr="00D7076F">
              <w:rPr>
                <w:rFonts w:asciiTheme="minorHAnsi" w:hAnsiTheme="minorHAnsi" w:cstheme="minorHAnsi"/>
                <w:spacing w:val="-7"/>
                <w:sz w:val="18"/>
                <w:lang w:val="en-US"/>
              </w:rPr>
              <w:t xml:space="preserve"> </w:t>
            </w:r>
            <w:r w:rsidRPr="00D7076F">
              <w:rPr>
                <w:rFonts w:asciiTheme="minorHAnsi" w:hAnsiTheme="minorHAnsi" w:cstheme="minorHAnsi"/>
                <w:sz w:val="18"/>
                <w:lang w:val="en-US"/>
              </w:rPr>
              <w:t>Time</w:t>
            </w:r>
            <w:r w:rsidRPr="00D7076F">
              <w:rPr>
                <w:rFonts w:asciiTheme="minorHAnsi" w:hAnsiTheme="minorHAnsi" w:cstheme="minorHAnsi"/>
                <w:spacing w:val="-4"/>
                <w:sz w:val="18"/>
                <w:lang w:val="en-US"/>
              </w:rPr>
              <w:t xml:space="preserve"> </w:t>
            </w:r>
            <w:r w:rsidRPr="00D7076F">
              <w:rPr>
                <w:rFonts w:asciiTheme="minorHAnsi" w:hAnsiTheme="minorHAnsi" w:cstheme="minorHAnsi"/>
                <w:sz w:val="18"/>
                <w:lang w:val="en-US"/>
              </w:rPr>
              <w:t>range</w:t>
            </w:r>
            <w:r w:rsidRPr="00D7076F">
              <w:rPr>
                <w:rFonts w:asciiTheme="minorHAnsi" w:hAnsiTheme="minorHAnsi" w:cstheme="minorHAnsi"/>
                <w:spacing w:val="-4"/>
                <w:sz w:val="18"/>
                <w:lang w:val="en-US"/>
              </w:rPr>
              <w:t xml:space="preserve"> </w:t>
            </w:r>
            <w:r w:rsidRPr="00D7076F">
              <w:rPr>
                <w:rFonts w:asciiTheme="minorHAnsi" w:hAnsiTheme="minorHAnsi" w:cstheme="minorHAnsi"/>
                <w:sz w:val="18"/>
                <w:lang w:val="en-US"/>
              </w:rPr>
              <w:t>of</w:t>
            </w:r>
            <w:r w:rsidRPr="00D7076F">
              <w:rPr>
                <w:rFonts w:asciiTheme="minorHAnsi" w:hAnsiTheme="minorHAnsi" w:cstheme="minorHAnsi"/>
                <w:spacing w:val="-4"/>
                <w:sz w:val="18"/>
                <w:lang w:val="en-US"/>
              </w:rPr>
              <w:t xml:space="preserve"> </w:t>
            </w:r>
            <w:r w:rsidRPr="00D7076F">
              <w:rPr>
                <w:rFonts w:asciiTheme="minorHAnsi" w:hAnsiTheme="minorHAnsi" w:cstheme="minorHAnsi"/>
                <w:sz w:val="18"/>
                <w:lang w:val="en-US"/>
              </w:rPr>
              <w:t>the</w:t>
            </w:r>
            <w:r w:rsidRPr="00D7076F">
              <w:rPr>
                <w:rFonts w:asciiTheme="minorHAnsi" w:hAnsiTheme="minorHAnsi" w:cstheme="minorHAnsi"/>
                <w:spacing w:val="-3"/>
                <w:sz w:val="18"/>
                <w:lang w:val="en-US"/>
              </w:rPr>
              <w:t xml:space="preserve"> </w:t>
            </w:r>
            <w:r w:rsidRPr="00D7076F">
              <w:rPr>
                <w:rFonts w:asciiTheme="minorHAnsi" w:hAnsiTheme="minorHAnsi" w:cstheme="minorHAnsi"/>
                <w:spacing w:val="-2"/>
                <w:sz w:val="18"/>
                <w:lang w:val="en-US"/>
              </w:rPr>
              <w:t>incident</w:t>
            </w:r>
          </w:p>
        </w:tc>
        <w:tc>
          <w:tcPr>
            <w:tcW w:w="1601" w:type="dxa"/>
          </w:tcPr>
          <w:p w14:paraId="68701FA5" w14:textId="77777777" w:rsidR="005D08C7" w:rsidRPr="00D7076F" w:rsidRDefault="005D08C7" w:rsidP="00440B41">
            <w:pPr>
              <w:pStyle w:val="TableParagraph"/>
              <w:ind w:left="284" w:right="14"/>
              <w:jc w:val="both"/>
              <w:rPr>
                <w:rFonts w:asciiTheme="minorHAnsi" w:hAnsiTheme="minorHAnsi" w:cstheme="minorHAnsi"/>
                <w:sz w:val="18"/>
                <w:lang w:val="en-US"/>
              </w:rPr>
            </w:pPr>
          </w:p>
        </w:tc>
      </w:tr>
      <w:tr w:rsidR="005D08C7" w:rsidRPr="005B0461" w14:paraId="74F389F7" w14:textId="77777777" w:rsidTr="00955598">
        <w:trPr>
          <w:trHeight w:val="329"/>
        </w:trPr>
        <w:tc>
          <w:tcPr>
            <w:tcW w:w="4752" w:type="dxa"/>
          </w:tcPr>
          <w:p w14:paraId="7520F638" w14:textId="77777777" w:rsidR="005D08C7" w:rsidRPr="00D7076F" w:rsidRDefault="005D08C7" w:rsidP="00440B41">
            <w:pPr>
              <w:pStyle w:val="TableParagraph"/>
              <w:spacing w:before="26"/>
              <w:ind w:left="284" w:right="14"/>
              <w:jc w:val="both"/>
              <w:rPr>
                <w:rFonts w:asciiTheme="minorHAnsi" w:hAnsiTheme="minorHAnsi" w:cstheme="minorHAnsi"/>
                <w:sz w:val="18"/>
                <w:lang w:val="en-US"/>
              </w:rPr>
            </w:pPr>
            <w:r w:rsidRPr="00D7076F">
              <w:rPr>
                <w:rFonts w:asciiTheme="minorHAnsi" w:hAnsiTheme="minorHAnsi" w:cstheme="minorHAnsi"/>
                <w:sz w:val="18"/>
                <w:lang w:val="en-US"/>
              </w:rPr>
              <w:t>Type</w:t>
            </w:r>
            <w:r w:rsidRPr="00D7076F">
              <w:rPr>
                <w:rFonts w:asciiTheme="minorHAnsi" w:hAnsiTheme="minorHAnsi" w:cstheme="minorHAnsi"/>
                <w:spacing w:val="-8"/>
                <w:sz w:val="18"/>
                <w:lang w:val="en-US"/>
              </w:rPr>
              <w:t xml:space="preserve"> </w:t>
            </w:r>
            <w:r w:rsidRPr="00D7076F">
              <w:rPr>
                <w:rFonts w:asciiTheme="minorHAnsi" w:hAnsiTheme="minorHAnsi" w:cstheme="minorHAnsi"/>
                <w:sz w:val="18"/>
                <w:lang w:val="en-US"/>
              </w:rPr>
              <w:t>of</w:t>
            </w:r>
            <w:r w:rsidRPr="00D7076F">
              <w:rPr>
                <w:rFonts w:asciiTheme="minorHAnsi" w:hAnsiTheme="minorHAnsi" w:cstheme="minorHAnsi"/>
                <w:spacing w:val="-6"/>
                <w:sz w:val="18"/>
                <w:lang w:val="en-US"/>
              </w:rPr>
              <w:t xml:space="preserve"> </w:t>
            </w:r>
            <w:r w:rsidRPr="00D7076F">
              <w:rPr>
                <w:rFonts w:asciiTheme="minorHAnsi" w:hAnsiTheme="minorHAnsi" w:cstheme="minorHAnsi"/>
                <w:sz w:val="18"/>
                <w:lang w:val="en-US"/>
              </w:rPr>
              <w:t>issue</w:t>
            </w:r>
            <w:r w:rsidRPr="00D7076F">
              <w:rPr>
                <w:rFonts w:asciiTheme="minorHAnsi" w:hAnsiTheme="minorHAnsi" w:cstheme="minorHAnsi"/>
                <w:spacing w:val="-5"/>
                <w:sz w:val="18"/>
                <w:lang w:val="en-US"/>
              </w:rPr>
              <w:t xml:space="preserve"> </w:t>
            </w:r>
            <w:r w:rsidRPr="00D7076F">
              <w:rPr>
                <w:rFonts w:asciiTheme="minorHAnsi" w:hAnsiTheme="minorHAnsi" w:cstheme="minorHAnsi"/>
                <w:sz w:val="18"/>
                <w:lang w:val="en-US"/>
              </w:rPr>
              <w:t>(error</w:t>
            </w:r>
            <w:r w:rsidRPr="00D7076F">
              <w:rPr>
                <w:rFonts w:asciiTheme="minorHAnsi" w:hAnsiTheme="minorHAnsi" w:cstheme="minorHAnsi"/>
                <w:spacing w:val="-6"/>
                <w:sz w:val="18"/>
                <w:lang w:val="en-US"/>
              </w:rPr>
              <w:t xml:space="preserve"> </w:t>
            </w:r>
            <w:r w:rsidRPr="00D7076F">
              <w:rPr>
                <w:rFonts w:asciiTheme="minorHAnsi" w:hAnsiTheme="minorHAnsi" w:cstheme="minorHAnsi"/>
                <w:sz w:val="18"/>
                <w:lang w:val="en-US"/>
              </w:rPr>
              <w:t>messages</w:t>
            </w:r>
            <w:r w:rsidRPr="00D7076F">
              <w:rPr>
                <w:rFonts w:asciiTheme="minorHAnsi" w:hAnsiTheme="minorHAnsi" w:cstheme="minorHAnsi"/>
                <w:spacing w:val="-6"/>
                <w:sz w:val="18"/>
                <w:lang w:val="en-US"/>
              </w:rPr>
              <w:t xml:space="preserve"> </w:t>
            </w:r>
            <w:r w:rsidRPr="00D7076F">
              <w:rPr>
                <w:rFonts w:asciiTheme="minorHAnsi" w:hAnsiTheme="minorHAnsi" w:cstheme="minorHAnsi"/>
                <w:sz w:val="18"/>
                <w:lang w:val="en-US"/>
              </w:rPr>
              <w:t>/</w:t>
            </w:r>
            <w:r w:rsidRPr="00D7076F">
              <w:rPr>
                <w:rFonts w:asciiTheme="minorHAnsi" w:hAnsiTheme="minorHAnsi" w:cstheme="minorHAnsi"/>
                <w:spacing w:val="-5"/>
                <w:sz w:val="18"/>
                <w:lang w:val="en-US"/>
              </w:rPr>
              <w:t xml:space="preserve"> </w:t>
            </w:r>
            <w:r w:rsidRPr="00D7076F">
              <w:rPr>
                <w:rFonts w:asciiTheme="minorHAnsi" w:hAnsiTheme="minorHAnsi" w:cstheme="minorHAnsi"/>
                <w:sz w:val="18"/>
                <w:lang w:val="en-US"/>
              </w:rPr>
              <w:t>No</w:t>
            </w:r>
            <w:r w:rsidRPr="00D7076F">
              <w:rPr>
                <w:rFonts w:asciiTheme="minorHAnsi" w:hAnsiTheme="minorHAnsi" w:cstheme="minorHAnsi"/>
                <w:spacing w:val="-6"/>
                <w:sz w:val="18"/>
                <w:lang w:val="en-US"/>
              </w:rPr>
              <w:t xml:space="preserve"> </w:t>
            </w:r>
            <w:r w:rsidRPr="00D7076F">
              <w:rPr>
                <w:rFonts w:asciiTheme="minorHAnsi" w:hAnsiTheme="minorHAnsi" w:cstheme="minorHAnsi"/>
                <w:sz w:val="18"/>
                <w:lang w:val="en-US"/>
              </w:rPr>
              <w:t>data</w:t>
            </w:r>
            <w:r w:rsidRPr="00D7076F">
              <w:rPr>
                <w:rFonts w:asciiTheme="minorHAnsi" w:hAnsiTheme="minorHAnsi" w:cstheme="minorHAnsi"/>
                <w:spacing w:val="-5"/>
                <w:sz w:val="18"/>
                <w:lang w:val="en-US"/>
              </w:rPr>
              <w:t xml:space="preserve"> </w:t>
            </w:r>
            <w:r w:rsidRPr="00D7076F">
              <w:rPr>
                <w:rFonts w:asciiTheme="minorHAnsi" w:hAnsiTheme="minorHAnsi" w:cstheme="minorHAnsi"/>
                <w:sz w:val="18"/>
                <w:lang w:val="en-US"/>
              </w:rPr>
              <w:t>/</w:t>
            </w:r>
            <w:r w:rsidRPr="00D7076F">
              <w:rPr>
                <w:rFonts w:asciiTheme="minorHAnsi" w:hAnsiTheme="minorHAnsi" w:cstheme="minorHAnsi"/>
                <w:spacing w:val="-8"/>
                <w:sz w:val="18"/>
                <w:lang w:val="en-US"/>
              </w:rPr>
              <w:t xml:space="preserve"> </w:t>
            </w:r>
            <w:r w:rsidRPr="00D7076F">
              <w:rPr>
                <w:rFonts w:asciiTheme="minorHAnsi" w:hAnsiTheme="minorHAnsi" w:cstheme="minorHAnsi"/>
                <w:sz w:val="18"/>
                <w:lang w:val="en-US"/>
              </w:rPr>
              <w:t>Wrong</w:t>
            </w:r>
            <w:r w:rsidRPr="00D7076F">
              <w:rPr>
                <w:rFonts w:asciiTheme="minorHAnsi" w:hAnsiTheme="minorHAnsi" w:cstheme="minorHAnsi"/>
                <w:spacing w:val="-5"/>
                <w:sz w:val="18"/>
                <w:lang w:val="en-US"/>
              </w:rPr>
              <w:t xml:space="preserve"> </w:t>
            </w:r>
            <w:r w:rsidRPr="00D7076F">
              <w:rPr>
                <w:rFonts w:asciiTheme="minorHAnsi" w:hAnsiTheme="minorHAnsi" w:cstheme="minorHAnsi"/>
                <w:spacing w:val="-2"/>
                <w:sz w:val="18"/>
                <w:lang w:val="en-US"/>
              </w:rPr>
              <w:t>Data)</w:t>
            </w:r>
          </w:p>
        </w:tc>
        <w:tc>
          <w:tcPr>
            <w:tcW w:w="1601" w:type="dxa"/>
          </w:tcPr>
          <w:p w14:paraId="0C92C09A" w14:textId="77777777" w:rsidR="005D08C7" w:rsidRPr="00D7076F" w:rsidRDefault="005D08C7" w:rsidP="00440B41">
            <w:pPr>
              <w:pStyle w:val="TableParagraph"/>
              <w:ind w:left="284" w:right="14"/>
              <w:jc w:val="both"/>
              <w:rPr>
                <w:rFonts w:asciiTheme="minorHAnsi" w:hAnsiTheme="minorHAnsi" w:cstheme="minorHAnsi"/>
                <w:sz w:val="18"/>
                <w:lang w:val="en-US"/>
              </w:rPr>
            </w:pPr>
          </w:p>
        </w:tc>
      </w:tr>
    </w:tbl>
    <w:p w14:paraId="3E00C782" w14:textId="77777777" w:rsidR="005D08C7" w:rsidRPr="00D7076F" w:rsidRDefault="005D08C7" w:rsidP="005D08C7">
      <w:pPr>
        <w:pStyle w:val="Corpsdetexte"/>
        <w:ind w:left="284" w:right="14"/>
        <w:jc w:val="both"/>
        <w:rPr>
          <w:rFonts w:asciiTheme="minorHAnsi" w:hAnsiTheme="minorHAnsi" w:cstheme="minorHAnsi"/>
          <w:sz w:val="8"/>
          <w:lang w:val="en-US"/>
        </w:rPr>
      </w:pPr>
      <w:r w:rsidRPr="00D7076F">
        <w:rPr>
          <w:rFonts w:asciiTheme="minorHAnsi" w:hAnsiTheme="minorHAnsi" w:cstheme="minorHAnsi"/>
          <w:noProof/>
        </w:rPr>
        <mc:AlternateContent>
          <mc:Choice Requires="wps">
            <w:drawing>
              <wp:anchor distT="0" distB="0" distL="0" distR="0" simplePos="0" relativeHeight="251668480" behindDoc="1" locked="0" layoutInCell="1" allowOverlap="1" wp14:anchorId="3198D5C2" wp14:editId="6F08AEB5">
                <wp:simplePos x="0" y="0"/>
                <wp:positionH relativeFrom="page">
                  <wp:posOffset>361315</wp:posOffset>
                </wp:positionH>
                <wp:positionV relativeFrom="paragraph">
                  <wp:posOffset>73660</wp:posOffset>
                </wp:positionV>
                <wp:extent cx="25400" cy="25400"/>
                <wp:effectExtent l="0" t="0" r="0" b="0"/>
                <wp:wrapTopAndBottom/>
                <wp:docPr id="532" name="docshape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00" cy="25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EEC809" id="docshape143" o:spid="_x0000_s1026" style="position:absolute;margin-left:28.45pt;margin-top:5.8pt;width:2pt;height:2pt;z-index:-1548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" fillcolor="black" stroked="f">
                <w10:wrap type="topAndBottom" anchorx="page"/>
              </v:rect>
            </w:pict>
          </mc:Fallback>
        </mc:AlternateContent>
      </w:r>
    </w:p>
    <w:p w14:paraId="3EF2ACF4" w14:textId="5898EBDF" w:rsidR="005D08C7" w:rsidRPr="00D7076F" w:rsidRDefault="005D08C7" w:rsidP="005D08C7">
      <w:pPr>
        <w:pStyle w:val="Corpsdetexte"/>
        <w:spacing w:line="249" w:lineRule="auto"/>
        <w:ind w:left="284" w:right="14"/>
        <w:jc w:val="both"/>
        <w:rPr>
          <w:rFonts w:asciiTheme="minorHAnsi" w:hAnsiTheme="minorHAnsi" w:cstheme="minorHAnsi"/>
        </w:rPr>
      </w:pPr>
      <w:r w:rsidRPr="00D7076F">
        <w:rPr>
          <w:rFonts w:asciiTheme="minorHAnsi" w:hAnsiTheme="minorHAnsi" w:cstheme="minorHAnsi"/>
        </w:rPr>
        <w:t xml:space="preserve">En cas de questions techniques, il est possible d’envoyer un mail à </w:t>
      </w:r>
      <w:hyperlink r:id="rId70">
        <w:r w:rsidRPr="00D7076F">
          <w:rPr>
            <w:rFonts w:asciiTheme="minorHAnsi" w:hAnsiTheme="minorHAnsi" w:cstheme="minorHAnsi"/>
          </w:rPr>
          <w:t>xavier.mercade@gtd.eu</w:t>
        </w:r>
      </w:hyperlink>
      <w:r w:rsidRPr="00D7076F">
        <w:rPr>
          <w:rFonts w:asciiTheme="minorHAnsi" w:hAnsiTheme="minorHAnsi" w:cstheme="minorHAnsi"/>
          <w:spacing w:val="-13"/>
        </w:rPr>
        <w:t xml:space="preserve"> </w:t>
      </w:r>
      <w:r w:rsidRPr="00D7076F">
        <w:rPr>
          <w:rFonts w:asciiTheme="minorHAnsi" w:hAnsiTheme="minorHAnsi" w:cstheme="minorHAnsi"/>
        </w:rPr>
        <w:t>(iOS</w:t>
      </w:r>
      <w:r w:rsidRPr="00D7076F">
        <w:rPr>
          <w:rFonts w:asciiTheme="minorHAnsi" w:hAnsiTheme="minorHAnsi" w:cstheme="minorHAnsi"/>
          <w:spacing w:val="-12"/>
        </w:rPr>
        <w:t xml:space="preserve"> </w:t>
      </w:r>
      <w:r w:rsidRPr="00D7076F">
        <w:rPr>
          <w:rFonts w:asciiTheme="minorHAnsi" w:hAnsiTheme="minorHAnsi" w:cstheme="minorHAnsi"/>
        </w:rPr>
        <w:t>Manager)</w:t>
      </w:r>
      <w:r w:rsidRPr="00D7076F">
        <w:rPr>
          <w:rFonts w:asciiTheme="minorHAnsi" w:hAnsiTheme="minorHAnsi" w:cstheme="minorHAnsi"/>
          <w:spacing w:val="-13"/>
        </w:rPr>
        <w:t xml:space="preserve"> </w:t>
      </w:r>
      <w:r w:rsidRPr="00D7076F">
        <w:rPr>
          <w:rFonts w:asciiTheme="minorHAnsi" w:hAnsiTheme="minorHAnsi" w:cstheme="minorHAnsi"/>
        </w:rPr>
        <w:t>ou</w:t>
      </w:r>
      <w:r w:rsidRPr="00D7076F">
        <w:rPr>
          <w:rFonts w:asciiTheme="minorHAnsi" w:hAnsiTheme="minorHAnsi" w:cstheme="minorHAnsi"/>
          <w:spacing w:val="-12"/>
        </w:rPr>
        <w:t xml:space="preserve"> </w:t>
      </w:r>
      <w:hyperlink r:id="rId71">
        <w:r w:rsidRPr="00D7076F">
          <w:rPr>
            <w:rFonts w:asciiTheme="minorHAnsi" w:hAnsiTheme="minorHAnsi" w:cstheme="minorHAnsi"/>
          </w:rPr>
          <w:t>oscar.dominguez@gtd.eu</w:t>
        </w:r>
      </w:hyperlink>
      <w:r w:rsidRPr="00D7076F">
        <w:rPr>
          <w:rFonts w:asciiTheme="minorHAnsi" w:hAnsiTheme="minorHAnsi" w:cstheme="minorHAnsi"/>
          <w:spacing w:val="-13"/>
        </w:rPr>
        <w:t xml:space="preserve"> </w:t>
      </w:r>
      <w:r w:rsidRPr="00D7076F">
        <w:rPr>
          <w:rFonts w:asciiTheme="minorHAnsi" w:hAnsiTheme="minorHAnsi" w:cstheme="minorHAnsi"/>
        </w:rPr>
        <w:t xml:space="preserve">(Technical </w:t>
      </w:r>
      <w:r w:rsidRPr="00D7076F">
        <w:rPr>
          <w:rFonts w:asciiTheme="minorHAnsi" w:hAnsiTheme="minorHAnsi" w:cstheme="minorHAnsi"/>
          <w:spacing w:val="-2"/>
        </w:rPr>
        <w:t>Manager).</w:t>
      </w:r>
    </w:p>
    <w:p w14:paraId="7EE1E79A" w14:textId="77777777" w:rsidR="005D08C7" w:rsidRPr="00D7076F" w:rsidRDefault="005D08C7" w:rsidP="005D08C7">
      <w:pPr>
        <w:pStyle w:val="Corpsdetexte"/>
        <w:spacing w:before="69" w:line="249" w:lineRule="auto"/>
        <w:ind w:left="284" w:right="14"/>
        <w:jc w:val="both"/>
        <w:rPr>
          <w:rFonts w:asciiTheme="minorHAnsi" w:hAnsiTheme="minorHAnsi" w:cstheme="minorHAnsi"/>
        </w:rPr>
      </w:pPr>
      <w:r w:rsidRPr="00D7076F">
        <w:rPr>
          <w:rFonts w:asciiTheme="minorHAnsi" w:hAnsiTheme="minorHAnsi" w:cstheme="minorHAnsi"/>
        </w:rPr>
        <w:t>En cas d’incident ou demande concernant le déploiement de l’application ou le test</w:t>
      </w:r>
      <w:r w:rsidRPr="00D7076F">
        <w:rPr>
          <w:rFonts w:asciiTheme="minorHAnsi" w:hAnsiTheme="minorHAnsi" w:cstheme="minorHAnsi"/>
          <w:spacing w:val="-13"/>
        </w:rPr>
        <w:t xml:space="preserve"> </w:t>
      </w:r>
      <w:r w:rsidRPr="00D7076F">
        <w:rPr>
          <w:rFonts w:asciiTheme="minorHAnsi" w:hAnsiTheme="minorHAnsi" w:cstheme="minorHAnsi"/>
        </w:rPr>
        <w:t>d’une</w:t>
      </w:r>
      <w:r w:rsidRPr="00D7076F">
        <w:rPr>
          <w:rFonts w:asciiTheme="minorHAnsi" w:hAnsiTheme="minorHAnsi" w:cstheme="minorHAnsi"/>
          <w:spacing w:val="-12"/>
        </w:rPr>
        <w:t xml:space="preserve"> </w:t>
      </w:r>
      <w:r w:rsidRPr="00D7076F">
        <w:rPr>
          <w:rFonts w:asciiTheme="minorHAnsi" w:hAnsiTheme="minorHAnsi" w:cstheme="minorHAnsi"/>
        </w:rPr>
        <w:t>nouvelle</w:t>
      </w:r>
      <w:r w:rsidRPr="00D7076F">
        <w:rPr>
          <w:rFonts w:asciiTheme="minorHAnsi" w:hAnsiTheme="minorHAnsi" w:cstheme="minorHAnsi"/>
          <w:spacing w:val="-13"/>
        </w:rPr>
        <w:t xml:space="preserve"> </w:t>
      </w:r>
      <w:r w:rsidRPr="00D7076F">
        <w:rPr>
          <w:rFonts w:asciiTheme="minorHAnsi" w:hAnsiTheme="minorHAnsi" w:cstheme="minorHAnsi"/>
        </w:rPr>
        <w:t>version</w:t>
      </w:r>
      <w:r w:rsidRPr="00D7076F">
        <w:rPr>
          <w:rFonts w:asciiTheme="minorHAnsi" w:hAnsiTheme="minorHAnsi" w:cstheme="minorHAnsi"/>
          <w:spacing w:val="-11"/>
        </w:rPr>
        <w:t xml:space="preserve"> </w:t>
      </w:r>
      <w:r w:rsidRPr="00D7076F">
        <w:rPr>
          <w:rFonts w:asciiTheme="minorHAnsi" w:hAnsiTheme="minorHAnsi" w:cstheme="minorHAnsi"/>
        </w:rPr>
        <w:t>contacter</w:t>
      </w:r>
      <w:r w:rsidRPr="00D7076F">
        <w:rPr>
          <w:rFonts w:asciiTheme="minorHAnsi" w:hAnsiTheme="minorHAnsi" w:cstheme="minorHAnsi"/>
          <w:spacing w:val="-12"/>
        </w:rPr>
        <w:t xml:space="preserve"> </w:t>
      </w:r>
      <w:r w:rsidRPr="00D7076F">
        <w:rPr>
          <w:rFonts w:asciiTheme="minorHAnsi" w:hAnsiTheme="minorHAnsi" w:cstheme="minorHAnsi"/>
        </w:rPr>
        <w:t>le</w:t>
      </w:r>
      <w:r w:rsidRPr="00D7076F">
        <w:rPr>
          <w:rFonts w:asciiTheme="minorHAnsi" w:hAnsiTheme="minorHAnsi" w:cstheme="minorHAnsi"/>
          <w:spacing w:val="-11"/>
        </w:rPr>
        <w:t xml:space="preserve"> </w:t>
      </w:r>
      <w:r w:rsidRPr="00D7076F">
        <w:rPr>
          <w:rFonts w:asciiTheme="minorHAnsi" w:hAnsiTheme="minorHAnsi" w:cstheme="minorHAnsi"/>
        </w:rPr>
        <w:t>support</w:t>
      </w:r>
      <w:r w:rsidRPr="00D7076F">
        <w:rPr>
          <w:rFonts w:asciiTheme="minorHAnsi" w:hAnsiTheme="minorHAnsi" w:cstheme="minorHAnsi"/>
          <w:spacing w:val="-12"/>
        </w:rPr>
        <w:t xml:space="preserve"> </w:t>
      </w:r>
      <w:r w:rsidRPr="00D7076F">
        <w:rPr>
          <w:rFonts w:asciiTheme="minorHAnsi" w:hAnsiTheme="minorHAnsi" w:cstheme="minorHAnsi"/>
        </w:rPr>
        <w:t>SITA</w:t>
      </w:r>
      <w:r w:rsidRPr="00D7076F">
        <w:rPr>
          <w:rFonts w:asciiTheme="minorHAnsi" w:hAnsiTheme="minorHAnsi" w:cstheme="minorHAnsi"/>
          <w:spacing w:val="-16"/>
        </w:rPr>
        <w:t xml:space="preserve"> </w:t>
      </w:r>
      <w:r w:rsidRPr="00D7076F">
        <w:rPr>
          <w:rFonts w:asciiTheme="minorHAnsi" w:hAnsiTheme="minorHAnsi" w:cstheme="minorHAnsi"/>
        </w:rPr>
        <w:t>:</w:t>
      </w:r>
      <w:r w:rsidRPr="00D7076F">
        <w:rPr>
          <w:rFonts w:asciiTheme="minorHAnsi" w:hAnsiTheme="minorHAnsi" w:cstheme="minorHAnsi"/>
          <w:spacing w:val="-12"/>
        </w:rPr>
        <w:t xml:space="preserve"> </w:t>
      </w:r>
      <w:hyperlink r:id="rId72">
        <w:r w:rsidRPr="00D7076F">
          <w:rPr>
            <w:rFonts w:asciiTheme="minorHAnsi" w:hAnsiTheme="minorHAnsi" w:cstheme="minorHAnsi"/>
          </w:rPr>
          <w:t>aircom.support@sita.aero.</w:t>
        </w:r>
      </w:hyperlink>
    </w:p>
    <w:p w14:paraId="7E817A82" w14:textId="1C218565" w:rsidR="00955598" w:rsidRDefault="00955598" w:rsidP="005D08C7">
      <w:pPr>
        <w:pStyle w:val="Corpsdetexte"/>
        <w:spacing w:before="94" w:line="249" w:lineRule="auto"/>
        <w:ind w:left="284" w:right="14"/>
        <w:jc w:val="both"/>
        <w:rPr>
          <w:rFonts w:asciiTheme="minorHAnsi" w:hAnsiTheme="minorHAnsi" w:cstheme="minorHAnsi"/>
        </w:rPr>
      </w:pPr>
      <w:r w:rsidRPr="009E5DC1">
        <w:rPr>
          <w:rFonts w:asciiTheme="minorHAnsi" w:hAnsiTheme="minorHAnsi" w:cstheme="minorHAnsi"/>
          <w:b/>
          <w:bCs/>
          <w:u w:val="single"/>
        </w:rPr>
        <w:t>Mise à jour :</w:t>
      </w:r>
    </w:p>
    <w:p w14:paraId="0F4086E3" w14:textId="326F9A5C" w:rsidR="005D08C7" w:rsidRPr="00D7076F" w:rsidRDefault="005D08C7" w:rsidP="005D08C7">
      <w:pPr>
        <w:pStyle w:val="Corpsdetexte"/>
        <w:spacing w:before="94" w:line="249" w:lineRule="auto"/>
        <w:ind w:left="284" w:right="14"/>
        <w:jc w:val="both"/>
        <w:rPr>
          <w:rFonts w:asciiTheme="minorHAnsi" w:hAnsiTheme="minorHAnsi" w:cstheme="minorHAnsi"/>
        </w:rPr>
      </w:pPr>
      <w:r w:rsidRPr="00D7076F">
        <w:rPr>
          <w:rFonts w:asciiTheme="minorHAnsi" w:hAnsiTheme="minorHAnsi" w:cstheme="minorHAnsi"/>
        </w:rPr>
        <w:t>La database et son contenu sont gérés par SITA/GTD l’utilisateur à chaque utilisation</w:t>
      </w:r>
      <w:r w:rsidRPr="00D7076F">
        <w:rPr>
          <w:rFonts w:asciiTheme="minorHAnsi" w:hAnsiTheme="minorHAnsi" w:cstheme="minorHAnsi"/>
          <w:spacing w:val="-5"/>
        </w:rPr>
        <w:t xml:space="preserve"> </w:t>
      </w:r>
      <w:r w:rsidRPr="00D7076F">
        <w:rPr>
          <w:rFonts w:asciiTheme="minorHAnsi" w:hAnsiTheme="minorHAnsi" w:cstheme="minorHAnsi"/>
        </w:rPr>
        <w:t>est</w:t>
      </w:r>
      <w:r w:rsidRPr="00D7076F">
        <w:rPr>
          <w:rFonts w:asciiTheme="minorHAnsi" w:hAnsiTheme="minorHAnsi" w:cstheme="minorHAnsi"/>
          <w:spacing w:val="-5"/>
        </w:rPr>
        <w:t xml:space="preserve"> </w:t>
      </w:r>
      <w:r w:rsidRPr="00D7076F">
        <w:rPr>
          <w:rFonts w:asciiTheme="minorHAnsi" w:hAnsiTheme="minorHAnsi" w:cstheme="minorHAnsi"/>
        </w:rPr>
        <w:t>responsable</w:t>
      </w:r>
      <w:r w:rsidRPr="00D7076F">
        <w:rPr>
          <w:rFonts w:asciiTheme="minorHAnsi" w:hAnsiTheme="minorHAnsi" w:cstheme="minorHAnsi"/>
          <w:spacing w:val="-5"/>
        </w:rPr>
        <w:t xml:space="preserve"> </w:t>
      </w:r>
      <w:r w:rsidRPr="00D7076F">
        <w:rPr>
          <w:rFonts w:asciiTheme="minorHAnsi" w:hAnsiTheme="minorHAnsi" w:cstheme="minorHAnsi"/>
        </w:rPr>
        <w:t>du</w:t>
      </w:r>
      <w:r w:rsidRPr="00D7076F">
        <w:rPr>
          <w:rFonts w:asciiTheme="minorHAnsi" w:hAnsiTheme="minorHAnsi" w:cstheme="minorHAnsi"/>
          <w:spacing w:val="-5"/>
        </w:rPr>
        <w:t xml:space="preserve"> </w:t>
      </w:r>
      <w:r w:rsidRPr="00D7076F">
        <w:rPr>
          <w:rFonts w:asciiTheme="minorHAnsi" w:hAnsiTheme="minorHAnsi" w:cstheme="minorHAnsi"/>
        </w:rPr>
        <w:t>téléchargement</w:t>
      </w:r>
      <w:r w:rsidRPr="00D7076F">
        <w:rPr>
          <w:rFonts w:asciiTheme="minorHAnsi" w:hAnsiTheme="minorHAnsi" w:cstheme="minorHAnsi"/>
          <w:spacing w:val="-5"/>
        </w:rPr>
        <w:t xml:space="preserve"> </w:t>
      </w:r>
      <w:r w:rsidRPr="00D7076F">
        <w:rPr>
          <w:rFonts w:asciiTheme="minorHAnsi" w:hAnsiTheme="minorHAnsi" w:cstheme="minorHAnsi"/>
        </w:rPr>
        <w:t>de</w:t>
      </w:r>
      <w:r w:rsidRPr="00D7076F">
        <w:rPr>
          <w:rFonts w:asciiTheme="minorHAnsi" w:hAnsiTheme="minorHAnsi" w:cstheme="minorHAnsi"/>
          <w:spacing w:val="-5"/>
        </w:rPr>
        <w:t xml:space="preserve"> </w:t>
      </w:r>
      <w:r w:rsidRPr="00D7076F">
        <w:rPr>
          <w:rFonts w:asciiTheme="minorHAnsi" w:hAnsiTheme="minorHAnsi" w:cstheme="minorHAnsi"/>
        </w:rPr>
        <w:t>la</w:t>
      </w:r>
      <w:r w:rsidRPr="00D7076F">
        <w:rPr>
          <w:rFonts w:asciiTheme="minorHAnsi" w:hAnsiTheme="minorHAnsi" w:cstheme="minorHAnsi"/>
          <w:spacing w:val="-6"/>
        </w:rPr>
        <w:t xml:space="preserve"> </w:t>
      </w:r>
      <w:r w:rsidRPr="00D7076F">
        <w:rPr>
          <w:rFonts w:asciiTheme="minorHAnsi" w:hAnsiTheme="minorHAnsi" w:cstheme="minorHAnsi"/>
        </w:rPr>
        <w:t>database</w:t>
      </w:r>
      <w:r w:rsidRPr="00D7076F">
        <w:rPr>
          <w:rFonts w:asciiTheme="minorHAnsi" w:hAnsiTheme="minorHAnsi" w:cstheme="minorHAnsi"/>
          <w:spacing w:val="-5"/>
        </w:rPr>
        <w:t xml:space="preserve"> </w:t>
      </w:r>
      <w:r w:rsidRPr="00D7076F">
        <w:rPr>
          <w:rFonts w:asciiTheme="minorHAnsi" w:hAnsiTheme="minorHAnsi" w:cstheme="minorHAnsi"/>
        </w:rPr>
        <w:t>correspondant</w:t>
      </w:r>
      <w:r w:rsidRPr="00D7076F">
        <w:rPr>
          <w:rFonts w:asciiTheme="minorHAnsi" w:hAnsiTheme="minorHAnsi" w:cstheme="minorHAnsi"/>
          <w:spacing w:val="-6"/>
        </w:rPr>
        <w:t xml:space="preserve"> </w:t>
      </w:r>
      <w:r w:rsidRPr="00D7076F">
        <w:rPr>
          <w:rFonts w:asciiTheme="minorHAnsi" w:hAnsiTheme="minorHAnsi" w:cstheme="minorHAnsi"/>
        </w:rPr>
        <w:t>à</w:t>
      </w:r>
      <w:r w:rsidRPr="00D7076F">
        <w:rPr>
          <w:rFonts w:asciiTheme="minorHAnsi" w:hAnsiTheme="minorHAnsi" w:cstheme="minorHAnsi"/>
          <w:spacing w:val="-5"/>
        </w:rPr>
        <w:t xml:space="preserve"> </w:t>
      </w:r>
      <w:r w:rsidRPr="00D7076F">
        <w:rPr>
          <w:rFonts w:asciiTheme="minorHAnsi" w:hAnsiTheme="minorHAnsi" w:cstheme="minorHAnsi"/>
        </w:rPr>
        <w:t>son vol.</w:t>
      </w:r>
      <w:r w:rsidRPr="00D7076F">
        <w:rPr>
          <w:rFonts w:asciiTheme="minorHAnsi" w:hAnsiTheme="minorHAnsi" w:cstheme="minorHAnsi"/>
          <w:spacing w:val="-11"/>
        </w:rPr>
        <w:t xml:space="preserve"> </w:t>
      </w:r>
      <w:r w:rsidRPr="00D7076F">
        <w:rPr>
          <w:rFonts w:asciiTheme="minorHAnsi" w:hAnsiTheme="minorHAnsi" w:cstheme="minorHAnsi"/>
        </w:rPr>
        <w:t>A</w:t>
      </w:r>
      <w:r w:rsidRPr="00D7076F">
        <w:rPr>
          <w:rFonts w:asciiTheme="minorHAnsi" w:hAnsiTheme="minorHAnsi" w:cstheme="minorHAnsi"/>
          <w:spacing w:val="-11"/>
        </w:rPr>
        <w:t xml:space="preserve"> </w:t>
      </w:r>
      <w:r w:rsidRPr="00D7076F">
        <w:rPr>
          <w:rFonts w:asciiTheme="minorHAnsi" w:hAnsiTheme="minorHAnsi" w:cstheme="minorHAnsi"/>
        </w:rPr>
        <w:t>chaque montée en version, avant le déploiement,</w:t>
      </w:r>
      <w:r w:rsidRPr="00D7076F">
        <w:rPr>
          <w:rFonts w:asciiTheme="minorHAnsi" w:hAnsiTheme="minorHAnsi" w:cstheme="minorHAnsi"/>
          <w:spacing w:val="-1"/>
        </w:rPr>
        <w:t xml:space="preserve"> </w:t>
      </w:r>
      <w:r w:rsidRPr="00D7076F">
        <w:rPr>
          <w:rFonts w:asciiTheme="minorHAnsi" w:hAnsiTheme="minorHAnsi" w:cstheme="minorHAnsi"/>
        </w:rPr>
        <w:t>le BEOPS</w:t>
      </w:r>
      <w:r w:rsidRPr="00D7076F">
        <w:rPr>
          <w:rFonts w:asciiTheme="minorHAnsi" w:hAnsiTheme="minorHAnsi" w:cstheme="minorHAnsi"/>
          <w:spacing w:val="-1"/>
        </w:rPr>
        <w:t xml:space="preserve"> </w:t>
      </w:r>
      <w:r w:rsidRPr="00D7076F">
        <w:rPr>
          <w:rFonts w:asciiTheme="minorHAnsi" w:hAnsiTheme="minorHAnsi" w:cstheme="minorHAnsi"/>
        </w:rPr>
        <w:t>fait toutefois un test en interne avant de déployer l’application.</w:t>
      </w:r>
    </w:p>
    <w:p w14:paraId="398366EA" w14:textId="77777777" w:rsidR="005D08C7" w:rsidRPr="00955598" w:rsidRDefault="005D08C7" w:rsidP="00977D44">
      <w:pPr>
        <w:pStyle w:val="Paragraphedeliste"/>
        <w:numPr>
          <w:ilvl w:val="0"/>
          <w:numId w:val="21"/>
        </w:numPr>
        <w:tabs>
          <w:tab w:val="left" w:pos="865"/>
        </w:tabs>
        <w:spacing w:before="54" w:line="228" w:lineRule="auto"/>
        <w:ind w:right="14"/>
        <w:jc w:val="both"/>
        <w:rPr>
          <w:rFonts w:asciiTheme="minorHAnsi" w:hAnsiTheme="minorHAnsi" w:cstheme="minorHAnsi"/>
          <w:sz w:val="20"/>
        </w:rPr>
      </w:pPr>
      <w:r w:rsidRPr="00955598">
        <w:rPr>
          <w:rFonts w:asciiTheme="minorHAnsi" w:hAnsiTheme="minorHAnsi" w:cstheme="minorHAnsi"/>
          <w:sz w:val="20"/>
        </w:rPr>
        <w:t>Validation</w:t>
      </w:r>
      <w:r w:rsidRPr="00955598">
        <w:rPr>
          <w:rFonts w:asciiTheme="minorHAnsi" w:hAnsiTheme="minorHAnsi" w:cstheme="minorHAnsi"/>
          <w:spacing w:val="-13"/>
          <w:sz w:val="20"/>
        </w:rPr>
        <w:t xml:space="preserve"> </w:t>
      </w:r>
      <w:r w:rsidRPr="00955598">
        <w:rPr>
          <w:rFonts w:asciiTheme="minorHAnsi" w:hAnsiTheme="minorHAnsi" w:cstheme="minorHAnsi"/>
          <w:sz w:val="20"/>
        </w:rPr>
        <w:t>interne</w:t>
      </w:r>
      <w:r w:rsidRPr="00955598">
        <w:rPr>
          <w:rFonts w:asciiTheme="minorHAnsi" w:hAnsiTheme="minorHAnsi" w:cstheme="minorHAnsi"/>
          <w:spacing w:val="-11"/>
          <w:sz w:val="20"/>
        </w:rPr>
        <w:t xml:space="preserve"> </w:t>
      </w:r>
      <w:r w:rsidRPr="00955598">
        <w:rPr>
          <w:rFonts w:asciiTheme="minorHAnsi" w:hAnsiTheme="minorHAnsi" w:cstheme="minorHAnsi"/>
          <w:sz w:val="20"/>
        </w:rPr>
        <w:t>par</w:t>
      </w:r>
      <w:r w:rsidRPr="00955598">
        <w:rPr>
          <w:rFonts w:asciiTheme="minorHAnsi" w:hAnsiTheme="minorHAnsi" w:cstheme="minorHAnsi"/>
          <w:spacing w:val="-10"/>
          <w:sz w:val="20"/>
        </w:rPr>
        <w:t xml:space="preserve"> </w:t>
      </w:r>
      <w:r w:rsidRPr="00955598">
        <w:rPr>
          <w:rFonts w:asciiTheme="minorHAnsi" w:hAnsiTheme="minorHAnsi" w:cstheme="minorHAnsi"/>
          <w:sz w:val="20"/>
        </w:rPr>
        <w:t>GTD/SITA</w:t>
      </w:r>
      <w:r w:rsidRPr="00955598">
        <w:rPr>
          <w:rFonts w:asciiTheme="minorHAnsi" w:hAnsiTheme="minorHAnsi" w:cstheme="minorHAnsi"/>
          <w:spacing w:val="-13"/>
          <w:sz w:val="20"/>
        </w:rPr>
        <w:t xml:space="preserve"> </w:t>
      </w:r>
      <w:r w:rsidRPr="00955598">
        <w:rPr>
          <w:rFonts w:asciiTheme="minorHAnsi" w:hAnsiTheme="minorHAnsi" w:cstheme="minorHAnsi"/>
          <w:sz w:val="20"/>
        </w:rPr>
        <w:t>:</w:t>
      </w:r>
      <w:r w:rsidRPr="00955598">
        <w:rPr>
          <w:rFonts w:asciiTheme="minorHAnsi" w:hAnsiTheme="minorHAnsi" w:cstheme="minorHAnsi"/>
          <w:spacing w:val="-9"/>
          <w:sz w:val="20"/>
        </w:rPr>
        <w:t xml:space="preserve"> </w:t>
      </w:r>
      <w:r w:rsidRPr="00955598">
        <w:rPr>
          <w:rFonts w:asciiTheme="minorHAnsi" w:hAnsiTheme="minorHAnsi" w:cstheme="minorHAnsi"/>
          <w:sz w:val="20"/>
        </w:rPr>
        <w:t>production</w:t>
      </w:r>
      <w:r w:rsidRPr="00955598">
        <w:rPr>
          <w:rFonts w:asciiTheme="minorHAnsi" w:hAnsiTheme="minorHAnsi" w:cstheme="minorHAnsi"/>
          <w:spacing w:val="-8"/>
          <w:sz w:val="20"/>
        </w:rPr>
        <w:t xml:space="preserve"> </w:t>
      </w:r>
      <w:r w:rsidRPr="00955598">
        <w:rPr>
          <w:rFonts w:asciiTheme="minorHAnsi" w:hAnsiTheme="minorHAnsi" w:cstheme="minorHAnsi"/>
          <w:sz w:val="20"/>
        </w:rPr>
        <w:t>d’un</w:t>
      </w:r>
      <w:r w:rsidRPr="00955598">
        <w:rPr>
          <w:rFonts w:asciiTheme="minorHAnsi" w:hAnsiTheme="minorHAnsi" w:cstheme="minorHAnsi"/>
          <w:spacing w:val="-9"/>
          <w:sz w:val="20"/>
        </w:rPr>
        <w:t xml:space="preserve"> </w:t>
      </w:r>
      <w:r w:rsidRPr="00955598">
        <w:rPr>
          <w:rFonts w:asciiTheme="minorHAnsi" w:hAnsiTheme="minorHAnsi" w:cstheme="minorHAnsi"/>
          <w:sz w:val="20"/>
        </w:rPr>
        <w:t>document</w:t>
      </w:r>
      <w:r w:rsidRPr="00955598">
        <w:rPr>
          <w:rFonts w:asciiTheme="minorHAnsi" w:hAnsiTheme="minorHAnsi" w:cstheme="minorHAnsi"/>
          <w:spacing w:val="-9"/>
          <w:sz w:val="20"/>
        </w:rPr>
        <w:t xml:space="preserve"> </w:t>
      </w:r>
      <w:r w:rsidRPr="00955598">
        <w:rPr>
          <w:rFonts w:asciiTheme="minorHAnsi" w:hAnsiTheme="minorHAnsi" w:cstheme="minorHAnsi"/>
          <w:sz w:val="20"/>
        </w:rPr>
        <w:t>excel</w:t>
      </w:r>
      <w:r w:rsidRPr="00955598">
        <w:rPr>
          <w:rFonts w:asciiTheme="minorHAnsi" w:hAnsiTheme="minorHAnsi" w:cstheme="minorHAnsi"/>
          <w:spacing w:val="-9"/>
          <w:sz w:val="20"/>
        </w:rPr>
        <w:t xml:space="preserve"> </w:t>
      </w:r>
      <w:r w:rsidRPr="00955598">
        <w:rPr>
          <w:rFonts w:asciiTheme="minorHAnsi" w:hAnsiTheme="minorHAnsi" w:cstheme="minorHAnsi"/>
          <w:sz w:val="20"/>
        </w:rPr>
        <w:t xml:space="preserve">de </w:t>
      </w:r>
      <w:r w:rsidRPr="00955598">
        <w:rPr>
          <w:rFonts w:asciiTheme="minorHAnsi" w:hAnsiTheme="minorHAnsi" w:cstheme="minorHAnsi"/>
          <w:spacing w:val="-2"/>
          <w:sz w:val="20"/>
        </w:rPr>
        <w:t>validation.</w:t>
      </w:r>
    </w:p>
    <w:p w14:paraId="010FFE8C" w14:textId="77777777" w:rsidR="005D08C7" w:rsidRPr="00955598" w:rsidRDefault="005D08C7" w:rsidP="00977D44">
      <w:pPr>
        <w:pStyle w:val="Paragraphedeliste"/>
        <w:numPr>
          <w:ilvl w:val="0"/>
          <w:numId w:val="21"/>
        </w:numPr>
        <w:tabs>
          <w:tab w:val="left" w:pos="865"/>
        </w:tabs>
        <w:spacing w:before="41" w:line="230" w:lineRule="auto"/>
        <w:ind w:right="14"/>
        <w:jc w:val="both"/>
        <w:rPr>
          <w:rFonts w:asciiTheme="minorHAnsi" w:hAnsiTheme="minorHAnsi" w:cstheme="minorHAnsi"/>
          <w:sz w:val="20"/>
        </w:rPr>
      </w:pPr>
      <w:r w:rsidRPr="00955598">
        <w:rPr>
          <w:rFonts w:asciiTheme="minorHAnsi" w:hAnsiTheme="minorHAnsi" w:cstheme="minorHAnsi"/>
          <w:sz w:val="20"/>
        </w:rPr>
        <w:t>Validation interne par le groupe BEOPS/IT et le groupe TRI/TRE. Déploiement</w:t>
      </w:r>
      <w:r w:rsidRPr="00955598">
        <w:rPr>
          <w:rFonts w:asciiTheme="minorHAnsi" w:hAnsiTheme="minorHAnsi" w:cstheme="minorHAnsi"/>
          <w:spacing w:val="-10"/>
          <w:sz w:val="20"/>
        </w:rPr>
        <w:t xml:space="preserve"> </w:t>
      </w:r>
      <w:r w:rsidRPr="00955598">
        <w:rPr>
          <w:rFonts w:asciiTheme="minorHAnsi" w:hAnsiTheme="minorHAnsi" w:cstheme="minorHAnsi"/>
          <w:sz w:val="20"/>
        </w:rPr>
        <w:t>via</w:t>
      </w:r>
      <w:r w:rsidRPr="00955598">
        <w:rPr>
          <w:rFonts w:asciiTheme="minorHAnsi" w:hAnsiTheme="minorHAnsi" w:cstheme="minorHAnsi"/>
          <w:spacing w:val="-6"/>
          <w:sz w:val="20"/>
        </w:rPr>
        <w:t xml:space="preserve"> </w:t>
      </w:r>
      <w:r w:rsidRPr="00955598">
        <w:rPr>
          <w:rFonts w:asciiTheme="minorHAnsi" w:hAnsiTheme="minorHAnsi" w:cstheme="minorHAnsi"/>
          <w:sz w:val="20"/>
        </w:rPr>
        <w:t>le</w:t>
      </w:r>
      <w:r w:rsidRPr="00955598">
        <w:rPr>
          <w:rFonts w:asciiTheme="minorHAnsi" w:hAnsiTheme="minorHAnsi" w:cstheme="minorHAnsi"/>
          <w:spacing w:val="-6"/>
          <w:sz w:val="20"/>
        </w:rPr>
        <w:t xml:space="preserve"> </w:t>
      </w:r>
      <w:r w:rsidRPr="00955598">
        <w:rPr>
          <w:rFonts w:asciiTheme="minorHAnsi" w:hAnsiTheme="minorHAnsi" w:cstheme="minorHAnsi"/>
          <w:sz w:val="20"/>
        </w:rPr>
        <w:t>MDM</w:t>
      </w:r>
      <w:r w:rsidRPr="00955598">
        <w:rPr>
          <w:rFonts w:asciiTheme="minorHAnsi" w:hAnsiTheme="minorHAnsi" w:cstheme="minorHAnsi"/>
          <w:spacing w:val="-13"/>
          <w:sz w:val="20"/>
        </w:rPr>
        <w:t xml:space="preserve"> </w:t>
      </w:r>
      <w:r w:rsidRPr="00955598">
        <w:rPr>
          <w:rFonts w:asciiTheme="minorHAnsi" w:hAnsiTheme="minorHAnsi" w:cstheme="minorHAnsi"/>
          <w:sz w:val="20"/>
        </w:rPr>
        <w:t>AIRWATCH</w:t>
      </w:r>
      <w:r w:rsidRPr="00955598">
        <w:rPr>
          <w:rFonts w:asciiTheme="minorHAnsi" w:hAnsiTheme="minorHAnsi" w:cstheme="minorHAnsi"/>
          <w:spacing w:val="-6"/>
          <w:sz w:val="20"/>
        </w:rPr>
        <w:t xml:space="preserve"> </w:t>
      </w:r>
      <w:r w:rsidRPr="00955598">
        <w:rPr>
          <w:rFonts w:asciiTheme="minorHAnsi" w:hAnsiTheme="minorHAnsi" w:cstheme="minorHAnsi"/>
          <w:sz w:val="20"/>
        </w:rPr>
        <w:t>sur</w:t>
      </w:r>
      <w:r w:rsidRPr="00955598">
        <w:rPr>
          <w:rFonts w:asciiTheme="minorHAnsi" w:hAnsiTheme="minorHAnsi" w:cstheme="minorHAnsi"/>
          <w:spacing w:val="-6"/>
          <w:sz w:val="20"/>
        </w:rPr>
        <w:t xml:space="preserve"> </w:t>
      </w:r>
      <w:r w:rsidRPr="00955598">
        <w:rPr>
          <w:rFonts w:asciiTheme="minorHAnsi" w:hAnsiTheme="minorHAnsi" w:cstheme="minorHAnsi"/>
          <w:sz w:val="20"/>
        </w:rPr>
        <w:t>les</w:t>
      </w:r>
      <w:r w:rsidRPr="00955598">
        <w:rPr>
          <w:rFonts w:asciiTheme="minorHAnsi" w:hAnsiTheme="minorHAnsi" w:cstheme="minorHAnsi"/>
          <w:spacing w:val="-6"/>
          <w:sz w:val="20"/>
        </w:rPr>
        <w:t xml:space="preserve"> </w:t>
      </w:r>
      <w:r w:rsidRPr="00955598">
        <w:rPr>
          <w:rFonts w:asciiTheme="minorHAnsi" w:hAnsiTheme="minorHAnsi" w:cstheme="minorHAnsi"/>
          <w:sz w:val="20"/>
        </w:rPr>
        <w:t>deux</w:t>
      </w:r>
      <w:r w:rsidRPr="00955598">
        <w:rPr>
          <w:rFonts w:asciiTheme="minorHAnsi" w:hAnsiTheme="minorHAnsi" w:cstheme="minorHAnsi"/>
          <w:spacing w:val="-6"/>
          <w:sz w:val="20"/>
        </w:rPr>
        <w:t xml:space="preserve"> </w:t>
      </w:r>
      <w:r w:rsidRPr="00955598">
        <w:rPr>
          <w:rFonts w:asciiTheme="minorHAnsi" w:hAnsiTheme="minorHAnsi" w:cstheme="minorHAnsi"/>
          <w:sz w:val="20"/>
        </w:rPr>
        <w:t>groupes</w:t>
      </w:r>
      <w:r w:rsidRPr="00955598">
        <w:rPr>
          <w:rFonts w:asciiTheme="minorHAnsi" w:hAnsiTheme="minorHAnsi" w:cstheme="minorHAnsi"/>
          <w:spacing w:val="-6"/>
          <w:sz w:val="20"/>
        </w:rPr>
        <w:t xml:space="preserve"> </w:t>
      </w:r>
      <w:r w:rsidRPr="00955598">
        <w:rPr>
          <w:rFonts w:asciiTheme="minorHAnsi" w:hAnsiTheme="minorHAnsi" w:cstheme="minorHAnsi"/>
          <w:sz w:val="20"/>
        </w:rPr>
        <w:t>testeurs (A/B)</w:t>
      </w:r>
      <w:r w:rsidRPr="00955598">
        <w:rPr>
          <w:rFonts w:asciiTheme="minorHAnsi" w:hAnsiTheme="minorHAnsi" w:cstheme="minorHAnsi"/>
          <w:spacing w:val="-7"/>
          <w:sz w:val="20"/>
        </w:rPr>
        <w:t xml:space="preserve"> </w:t>
      </w:r>
      <w:r w:rsidRPr="00955598">
        <w:rPr>
          <w:rFonts w:asciiTheme="minorHAnsi" w:hAnsiTheme="minorHAnsi" w:cstheme="minorHAnsi"/>
          <w:sz w:val="20"/>
        </w:rPr>
        <w:t>pour</w:t>
      </w:r>
      <w:r w:rsidRPr="00955598">
        <w:rPr>
          <w:rFonts w:asciiTheme="minorHAnsi" w:hAnsiTheme="minorHAnsi" w:cstheme="minorHAnsi"/>
          <w:spacing w:val="-7"/>
          <w:sz w:val="20"/>
        </w:rPr>
        <w:t xml:space="preserve"> </w:t>
      </w:r>
      <w:r w:rsidRPr="00955598">
        <w:rPr>
          <w:rFonts w:asciiTheme="minorHAnsi" w:hAnsiTheme="minorHAnsi" w:cstheme="minorHAnsi"/>
          <w:sz w:val="20"/>
        </w:rPr>
        <w:t>validation</w:t>
      </w:r>
      <w:r w:rsidRPr="00955598">
        <w:rPr>
          <w:rFonts w:asciiTheme="minorHAnsi" w:hAnsiTheme="minorHAnsi" w:cstheme="minorHAnsi"/>
          <w:spacing w:val="-7"/>
          <w:sz w:val="20"/>
        </w:rPr>
        <w:t xml:space="preserve"> </w:t>
      </w:r>
      <w:r w:rsidRPr="00955598">
        <w:rPr>
          <w:rFonts w:asciiTheme="minorHAnsi" w:hAnsiTheme="minorHAnsi" w:cstheme="minorHAnsi"/>
          <w:sz w:val="20"/>
        </w:rPr>
        <w:t>interne</w:t>
      </w:r>
      <w:r w:rsidRPr="00955598">
        <w:rPr>
          <w:rFonts w:asciiTheme="minorHAnsi" w:hAnsiTheme="minorHAnsi" w:cstheme="minorHAnsi"/>
          <w:spacing w:val="-7"/>
          <w:sz w:val="20"/>
        </w:rPr>
        <w:t xml:space="preserve"> </w:t>
      </w:r>
      <w:r w:rsidRPr="00955598">
        <w:rPr>
          <w:rFonts w:asciiTheme="minorHAnsi" w:hAnsiTheme="minorHAnsi" w:cstheme="minorHAnsi"/>
          <w:sz w:val="20"/>
        </w:rPr>
        <w:t>avant</w:t>
      </w:r>
      <w:r w:rsidRPr="00955598">
        <w:rPr>
          <w:rFonts w:asciiTheme="minorHAnsi" w:hAnsiTheme="minorHAnsi" w:cstheme="minorHAnsi"/>
          <w:spacing w:val="-7"/>
          <w:sz w:val="20"/>
        </w:rPr>
        <w:t xml:space="preserve"> </w:t>
      </w:r>
      <w:r w:rsidRPr="00955598">
        <w:rPr>
          <w:rFonts w:asciiTheme="minorHAnsi" w:hAnsiTheme="minorHAnsi" w:cstheme="minorHAnsi"/>
          <w:sz w:val="20"/>
        </w:rPr>
        <w:t>déploiement</w:t>
      </w:r>
      <w:r w:rsidRPr="00955598">
        <w:rPr>
          <w:rFonts w:asciiTheme="minorHAnsi" w:hAnsiTheme="minorHAnsi" w:cstheme="minorHAnsi"/>
          <w:spacing w:val="-7"/>
          <w:sz w:val="20"/>
        </w:rPr>
        <w:t xml:space="preserve"> </w:t>
      </w:r>
      <w:r w:rsidRPr="00955598">
        <w:rPr>
          <w:rFonts w:asciiTheme="minorHAnsi" w:hAnsiTheme="minorHAnsi" w:cstheme="minorHAnsi"/>
          <w:sz w:val="20"/>
        </w:rPr>
        <w:t>au</w:t>
      </w:r>
      <w:r w:rsidRPr="00955598">
        <w:rPr>
          <w:rFonts w:asciiTheme="minorHAnsi" w:hAnsiTheme="minorHAnsi" w:cstheme="minorHAnsi"/>
          <w:spacing w:val="-7"/>
          <w:sz w:val="20"/>
        </w:rPr>
        <w:t xml:space="preserve"> </w:t>
      </w:r>
      <w:r w:rsidRPr="00955598">
        <w:rPr>
          <w:rFonts w:asciiTheme="minorHAnsi" w:hAnsiTheme="minorHAnsi" w:cstheme="minorHAnsi"/>
          <w:sz w:val="20"/>
        </w:rPr>
        <w:t>groupe</w:t>
      </w:r>
      <w:r w:rsidRPr="00955598">
        <w:rPr>
          <w:rFonts w:asciiTheme="minorHAnsi" w:hAnsiTheme="minorHAnsi" w:cstheme="minorHAnsi"/>
          <w:spacing w:val="-7"/>
          <w:sz w:val="20"/>
        </w:rPr>
        <w:t xml:space="preserve"> </w:t>
      </w:r>
      <w:r w:rsidRPr="00955598">
        <w:rPr>
          <w:rFonts w:asciiTheme="minorHAnsi" w:hAnsiTheme="minorHAnsi" w:cstheme="minorHAnsi"/>
          <w:sz w:val="20"/>
        </w:rPr>
        <w:t>tout</w:t>
      </w:r>
      <w:r w:rsidRPr="00955598">
        <w:rPr>
          <w:rFonts w:asciiTheme="minorHAnsi" w:hAnsiTheme="minorHAnsi" w:cstheme="minorHAnsi"/>
          <w:spacing w:val="-7"/>
          <w:sz w:val="20"/>
        </w:rPr>
        <w:t xml:space="preserve"> </w:t>
      </w:r>
      <w:r w:rsidRPr="00955598">
        <w:rPr>
          <w:rFonts w:asciiTheme="minorHAnsi" w:hAnsiTheme="minorHAnsi" w:cstheme="minorHAnsi"/>
          <w:sz w:val="20"/>
        </w:rPr>
        <w:t>PNT.</w:t>
      </w:r>
    </w:p>
    <w:p w14:paraId="5DA4E4AC" w14:textId="77777777" w:rsidR="005D08C7" w:rsidRPr="00D7076F" w:rsidRDefault="005D08C7" w:rsidP="005D08C7">
      <w:pPr>
        <w:pStyle w:val="Corpsdetexte"/>
        <w:spacing w:before="70" w:line="249" w:lineRule="auto"/>
        <w:ind w:left="284" w:right="14"/>
        <w:jc w:val="both"/>
        <w:rPr>
          <w:rFonts w:asciiTheme="minorHAnsi" w:hAnsiTheme="minorHAnsi" w:cstheme="minorHAnsi"/>
        </w:rPr>
      </w:pPr>
      <w:r w:rsidRPr="00D7076F">
        <w:rPr>
          <w:rFonts w:asciiTheme="minorHAnsi" w:hAnsiTheme="minorHAnsi" w:cstheme="minorHAnsi"/>
        </w:rPr>
        <w:t>Le BEOPS/IT</w:t>
      </w:r>
      <w:r w:rsidRPr="00D7076F">
        <w:rPr>
          <w:rFonts w:asciiTheme="minorHAnsi" w:hAnsiTheme="minorHAnsi" w:cstheme="minorHAnsi"/>
          <w:spacing w:val="-3"/>
        </w:rPr>
        <w:t xml:space="preserve"> </w:t>
      </w:r>
      <w:r w:rsidRPr="00D7076F">
        <w:rPr>
          <w:rFonts w:asciiTheme="minorHAnsi" w:hAnsiTheme="minorHAnsi" w:cstheme="minorHAnsi"/>
        </w:rPr>
        <w:t>doit charger un plan de vol du jour, vérifier les fonctionnalités et différents</w:t>
      </w:r>
      <w:r w:rsidRPr="00D7076F">
        <w:rPr>
          <w:rFonts w:asciiTheme="minorHAnsi" w:hAnsiTheme="minorHAnsi" w:cstheme="minorHAnsi"/>
          <w:spacing w:val="-6"/>
        </w:rPr>
        <w:t xml:space="preserve"> </w:t>
      </w:r>
      <w:r w:rsidRPr="00D7076F">
        <w:rPr>
          <w:rFonts w:asciiTheme="minorHAnsi" w:hAnsiTheme="minorHAnsi" w:cstheme="minorHAnsi"/>
        </w:rPr>
        <w:t>modes.</w:t>
      </w:r>
      <w:r w:rsidRPr="00D7076F">
        <w:rPr>
          <w:rFonts w:asciiTheme="minorHAnsi" w:hAnsiTheme="minorHAnsi" w:cstheme="minorHAnsi"/>
          <w:spacing w:val="-6"/>
        </w:rPr>
        <w:t xml:space="preserve"> </w:t>
      </w:r>
      <w:r w:rsidRPr="00D7076F">
        <w:rPr>
          <w:rFonts w:asciiTheme="minorHAnsi" w:hAnsiTheme="minorHAnsi" w:cstheme="minorHAnsi"/>
        </w:rPr>
        <w:t>En</w:t>
      </w:r>
      <w:r w:rsidRPr="00D7076F">
        <w:rPr>
          <w:rFonts w:asciiTheme="minorHAnsi" w:hAnsiTheme="minorHAnsi" w:cstheme="minorHAnsi"/>
          <w:spacing w:val="-6"/>
        </w:rPr>
        <w:t xml:space="preserve"> </w:t>
      </w:r>
      <w:r w:rsidRPr="00D7076F">
        <w:rPr>
          <w:rFonts w:asciiTheme="minorHAnsi" w:hAnsiTheme="minorHAnsi" w:cstheme="minorHAnsi"/>
        </w:rPr>
        <w:t>cas</w:t>
      </w:r>
      <w:r w:rsidRPr="00D7076F">
        <w:rPr>
          <w:rFonts w:asciiTheme="minorHAnsi" w:hAnsiTheme="minorHAnsi" w:cstheme="minorHAnsi"/>
          <w:spacing w:val="-6"/>
        </w:rPr>
        <w:t xml:space="preserve"> </w:t>
      </w:r>
      <w:r w:rsidRPr="00D7076F">
        <w:rPr>
          <w:rFonts w:asciiTheme="minorHAnsi" w:hAnsiTheme="minorHAnsi" w:cstheme="minorHAnsi"/>
        </w:rPr>
        <w:t>de</w:t>
      </w:r>
      <w:r w:rsidRPr="00D7076F">
        <w:rPr>
          <w:rFonts w:asciiTheme="minorHAnsi" w:hAnsiTheme="minorHAnsi" w:cstheme="minorHAnsi"/>
          <w:spacing w:val="-6"/>
        </w:rPr>
        <w:t xml:space="preserve"> </w:t>
      </w:r>
      <w:r w:rsidRPr="00D7076F">
        <w:rPr>
          <w:rFonts w:asciiTheme="minorHAnsi" w:hAnsiTheme="minorHAnsi" w:cstheme="minorHAnsi"/>
        </w:rPr>
        <w:t>changement</w:t>
      </w:r>
      <w:r w:rsidRPr="00D7076F">
        <w:rPr>
          <w:rFonts w:asciiTheme="minorHAnsi" w:hAnsiTheme="minorHAnsi" w:cstheme="minorHAnsi"/>
          <w:spacing w:val="-6"/>
        </w:rPr>
        <w:t xml:space="preserve"> </w:t>
      </w:r>
      <w:r w:rsidRPr="00D7076F">
        <w:rPr>
          <w:rFonts w:asciiTheme="minorHAnsi" w:hAnsiTheme="minorHAnsi" w:cstheme="minorHAnsi"/>
        </w:rPr>
        <w:t>important</w:t>
      </w:r>
      <w:r w:rsidRPr="00D7076F">
        <w:rPr>
          <w:rFonts w:asciiTheme="minorHAnsi" w:hAnsiTheme="minorHAnsi" w:cstheme="minorHAnsi"/>
          <w:spacing w:val="-6"/>
        </w:rPr>
        <w:t xml:space="preserve"> </w:t>
      </w:r>
      <w:r w:rsidRPr="00D7076F">
        <w:rPr>
          <w:rFonts w:asciiTheme="minorHAnsi" w:hAnsiTheme="minorHAnsi" w:cstheme="minorHAnsi"/>
        </w:rPr>
        <w:t>(interface/nouvelles</w:t>
      </w:r>
      <w:r w:rsidRPr="00D7076F">
        <w:rPr>
          <w:rFonts w:asciiTheme="minorHAnsi" w:hAnsiTheme="minorHAnsi" w:cstheme="minorHAnsi"/>
          <w:spacing w:val="-6"/>
        </w:rPr>
        <w:t xml:space="preserve"> </w:t>
      </w:r>
      <w:r w:rsidRPr="00D7076F">
        <w:rPr>
          <w:rFonts w:asciiTheme="minorHAnsi" w:hAnsiTheme="minorHAnsi" w:cstheme="minorHAnsi"/>
        </w:rPr>
        <w:t>données présentes), le BEOPS communiquera vers les PNT ces changements et si nécessaire les intégrera au "recurrent training".</w:t>
      </w:r>
    </w:p>
    <w:p w14:paraId="19E593F2" w14:textId="77777777" w:rsidR="005D08C7" w:rsidRPr="00D7076F" w:rsidRDefault="005D08C7" w:rsidP="005D08C7">
      <w:pPr>
        <w:pStyle w:val="Corpsdetexte"/>
        <w:spacing w:before="83" w:line="249" w:lineRule="auto"/>
        <w:ind w:left="284" w:right="14"/>
        <w:jc w:val="both"/>
        <w:rPr>
          <w:rFonts w:asciiTheme="minorHAnsi" w:hAnsiTheme="minorHAnsi" w:cstheme="minorHAnsi"/>
        </w:rPr>
      </w:pPr>
      <w:r w:rsidRPr="00D7076F">
        <w:rPr>
          <w:rFonts w:asciiTheme="minorHAnsi" w:hAnsiTheme="minorHAnsi" w:cstheme="minorHAnsi"/>
        </w:rPr>
        <w:t>Pendant une semaine, les TRI/TRE testeront ensuite en live sur leurs vols respectifs</w:t>
      </w:r>
      <w:r w:rsidRPr="00D7076F">
        <w:rPr>
          <w:rFonts w:asciiTheme="minorHAnsi" w:hAnsiTheme="minorHAnsi" w:cstheme="minorHAnsi"/>
          <w:spacing w:val="-14"/>
        </w:rPr>
        <w:t xml:space="preserve"> </w:t>
      </w:r>
      <w:r w:rsidRPr="00D7076F">
        <w:rPr>
          <w:rFonts w:asciiTheme="minorHAnsi" w:hAnsiTheme="minorHAnsi" w:cstheme="minorHAnsi"/>
        </w:rPr>
        <w:t>l’application.</w:t>
      </w:r>
      <w:r w:rsidRPr="00D7076F">
        <w:rPr>
          <w:rFonts w:asciiTheme="minorHAnsi" w:hAnsiTheme="minorHAnsi" w:cstheme="minorHAnsi"/>
          <w:spacing w:val="-14"/>
        </w:rPr>
        <w:t xml:space="preserve"> </w:t>
      </w:r>
      <w:r w:rsidRPr="00D7076F">
        <w:rPr>
          <w:rFonts w:asciiTheme="minorHAnsi" w:hAnsiTheme="minorHAnsi" w:cstheme="minorHAnsi"/>
        </w:rPr>
        <w:t>Ils</w:t>
      </w:r>
      <w:r w:rsidRPr="00D7076F">
        <w:rPr>
          <w:rFonts w:asciiTheme="minorHAnsi" w:hAnsiTheme="minorHAnsi" w:cstheme="minorHAnsi"/>
          <w:spacing w:val="-16"/>
        </w:rPr>
        <w:t xml:space="preserve"> </w:t>
      </w:r>
      <w:r w:rsidRPr="00D7076F">
        <w:rPr>
          <w:rFonts w:asciiTheme="minorHAnsi" w:hAnsiTheme="minorHAnsi" w:cstheme="minorHAnsi"/>
        </w:rPr>
        <w:t>doivent</w:t>
      </w:r>
      <w:r w:rsidRPr="00D7076F">
        <w:rPr>
          <w:rFonts w:asciiTheme="minorHAnsi" w:hAnsiTheme="minorHAnsi" w:cstheme="minorHAnsi"/>
          <w:spacing w:val="-14"/>
        </w:rPr>
        <w:t xml:space="preserve"> </w:t>
      </w:r>
      <w:r w:rsidRPr="00D7076F">
        <w:rPr>
          <w:rFonts w:asciiTheme="minorHAnsi" w:hAnsiTheme="minorHAnsi" w:cstheme="minorHAnsi"/>
        </w:rPr>
        <w:t>vérifier</w:t>
      </w:r>
      <w:r w:rsidRPr="00D7076F">
        <w:rPr>
          <w:rFonts w:asciiTheme="minorHAnsi" w:hAnsiTheme="minorHAnsi" w:cstheme="minorHAnsi"/>
          <w:spacing w:val="-15"/>
        </w:rPr>
        <w:t xml:space="preserve"> </w:t>
      </w:r>
      <w:r w:rsidRPr="00D7076F">
        <w:rPr>
          <w:rFonts w:asciiTheme="minorHAnsi" w:hAnsiTheme="minorHAnsi" w:cstheme="minorHAnsi"/>
        </w:rPr>
        <w:t>que</w:t>
      </w:r>
      <w:r w:rsidRPr="00D7076F">
        <w:rPr>
          <w:rFonts w:asciiTheme="minorHAnsi" w:hAnsiTheme="minorHAnsi" w:cstheme="minorHAnsi"/>
          <w:spacing w:val="-15"/>
        </w:rPr>
        <w:t xml:space="preserve"> </w:t>
      </w:r>
      <w:r w:rsidRPr="00D7076F">
        <w:rPr>
          <w:rFonts w:asciiTheme="minorHAnsi" w:hAnsiTheme="minorHAnsi" w:cstheme="minorHAnsi"/>
        </w:rPr>
        <w:t>les</w:t>
      </w:r>
      <w:r w:rsidRPr="00D7076F">
        <w:rPr>
          <w:rFonts w:asciiTheme="minorHAnsi" w:hAnsiTheme="minorHAnsi" w:cstheme="minorHAnsi"/>
          <w:spacing w:val="-15"/>
        </w:rPr>
        <w:t xml:space="preserve"> </w:t>
      </w:r>
      <w:r w:rsidRPr="00D7076F">
        <w:rPr>
          <w:rFonts w:asciiTheme="minorHAnsi" w:hAnsiTheme="minorHAnsi" w:cstheme="minorHAnsi"/>
        </w:rPr>
        <w:t>données</w:t>
      </w:r>
      <w:r w:rsidRPr="00D7076F">
        <w:rPr>
          <w:rFonts w:asciiTheme="minorHAnsi" w:hAnsiTheme="minorHAnsi" w:cstheme="minorHAnsi"/>
          <w:spacing w:val="-15"/>
        </w:rPr>
        <w:t xml:space="preserve"> </w:t>
      </w:r>
      <w:r w:rsidRPr="00D7076F">
        <w:rPr>
          <w:rFonts w:asciiTheme="minorHAnsi" w:hAnsiTheme="minorHAnsi" w:cstheme="minorHAnsi"/>
        </w:rPr>
        <w:t>présentées</w:t>
      </w:r>
      <w:r w:rsidRPr="00D7076F">
        <w:rPr>
          <w:rFonts w:asciiTheme="minorHAnsi" w:hAnsiTheme="minorHAnsi" w:cstheme="minorHAnsi"/>
          <w:spacing w:val="-15"/>
        </w:rPr>
        <w:t xml:space="preserve"> </w:t>
      </w:r>
      <w:r w:rsidRPr="00D7076F">
        <w:rPr>
          <w:rFonts w:asciiTheme="minorHAnsi" w:hAnsiTheme="minorHAnsi" w:cstheme="minorHAnsi"/>
        </w:rPr>
        <w:t>dans</w:t>
      </w:r>
      <w:r w:rsidRPr="00D7076F">
        <w:rPr>
          <w:rFonts w:asciiTheme="minorHAnsi" w:hAnsiTheme="minorHAnsi" w:cstheme="minorHAnsi"/>
          <w:spacing w:val="-14"/>
        </w:rPr>
        <w:t xml:space="preserve"> </w:t>
      </w:r>
      <w:r w:rsidRPr="00D7076F">
        <w:rPr>
          <w:rFonts w:asciiTheme="minorHAnsi" w:hAnsiTheme="minorHAnsi" w:cstheme="minorHAnsi"/>
        </w:rPr>
        <w:t>eWAS sont</w:t>
      </w:r>
      <w:r w:rsidRPr="00D7076F">
        <w:rPr>
          <w:rFonts w:asciiTheme="minorHAnsi" w:hAnsiTheme="minorHAnsi" w:cstheme="minorHAnsi"/>
          <w:spacing w:val="-3"/>
        </w:rPr>
        <w:t xml:space="preserve"> </w:t>
      </w:r>
      <w:r w:rsidRPr="00D7076F">
        <w:rPr>
          <w:rFonts w:asciiTheme="minorHAnsi" w:hAnsiTheme="minorHAnsi" w:cstheme="minorHAnsi"/>
        </w:rPr>
        <w:t>conformes</w:t>
      </w:r>
      <w:r w:rsidRPr="00D7076F">
        <w:rPr>
          <w:rFonts w:asciiTheme="minorHAnsi" w:hAnsiTheme="minorHAnsi" w:cstheme="minorHAnsi"/>
          <w:spacing w:val="-1"/>
        </w:rPr>
        <w:t xml:space="preserve"> </w:t>
      </w:r>
      <w:r w:rsidRPr="00D7076F">
        <w:rPr>
          <w:rFonts w:asciiTheme="minorHAnsi" w:hAnsiTheme="minorHAnsi" w:cstheme="minorHAnsi"/>
        </w:rPr>
        <w:t>au</w:t>
      </w:r>
      <w:r w:rsidRPr="00D7076F">
        <w:rPr>
          <w:rFonts w:asciiTheme="minorHAnsi" w:hAnsiTheme="minorHAnsi" w:cstheme="minorHAnsi"/>
          <w:spacing w:val="-4"/>
        </w:rPr>
        <w:t xml:space="preserve"> </w:t>
      </w:r>
      <w:r w:rsidRPr="00D7076F">
        <w:rPr>
          <w:rFonts w:asciiTheme="minorHAnsi" w:hAnsiTheme="minorHAnsi" w:cstheme="minorHAnsi"/>
        </w:rPr>
        <w:t>dossier</w:t>
      </w:r>
      <w:r w:rsidRPr="00D7076F">
        <w:rPr>
          <w:rFonts w:asciiTheme="minorHAnsi" w:hAnsiTheme="minorHAnsi" w:cstheme="minorHAnsi"/>
          <w:spacing w:val="-1"/>
        </w:rPr>
        <w:t xml:space="preserve"> </w:t>
      </w:r>
      <w:r w:rsidRPr="00D7076F">
        <w:rPr>
          <w:rFonts w:asciiTheme="minorHAnsi" w:hAnsiTheme="minorHAnsi" w:cstheme="minorHAnsi"/>
        </w:rPr>
        <w:t>de</w:t>
      </w:r>
      <w:r w:rsidRPr="00D7076F">
        <w:rPr>
          <w:rFonts w:asciiTheme="minorHAnsi" w:hAnsiTheme="minorHAnsi" w:cstheme="minorHAnsi"/>
          <w:spacing w:val="-4"/>
        </w:rPr>
        <w:t xml:space="preserve"> </w:t>
      </w:r>
      <w:r w:rsidRPr="00D7076F">
        <w:rPr>
          <w:rFonts w:asciiTheme="minorHAnsi" w:hAnsiTheme="minorHAnsi" w:cstheme="minorHAnsi"/>
        </w:rPr>
        <w:t>vol</w:t>
      </w:r>
      <w:r w:rsidRPr="00D7076F">
        <w:rPr>
          <w:rFonts w:asciiTheme="minorHAnsi" w:hAnsiTheme="minorHAnsi" w:cstheme="minorHAnsi"/>
          <w:spacing w:val="-1"/>
        </w:rPr>
        <w:t xml:space="preserve"> </w:t>
      </w:r>
      <w:r w:rsidRPr="00D7076F">
        <w:rPr>
          <w:rFonts w:asciiTheme="minorHAnsi" w:hAnsiTheme="minorHAnsi" w:cstheme="minorHAnsi"/>
        </w:rPr>
        <w:t>et</w:t>
      </w:r>
      <w:r w:rsidRPr="00D7076F">
        <w:rPr>
          <w:rFonts w:asciiTheme="minorHAnsi" w:hAnsiTheme="minorHAnsi" w:cstheme="minorHAnsi"/>
          <w:spacing w:val="-3"/>
        </w:rPr>
        <w:t xml:space="preserve"> </w:t>
      </w:r>
      <w:r w:rsidRPr="00D7076F">
        <w:rPr>
          <w:rFonts w:asciiTheme="minorHAnsi" w:hAnsiTheme="minorHAnsi" w:cstheme="minorHAnsi"/>
        </w:rPr>
        <w:t>vérifier</w:t>
      </w:r>
      <w:r w:rsidRPr="00D7076F">
        <w:rPr>
          <w:rFonts w:asciiTheme="minorHAnsi" w:hAnsiTheme="minorHAnsi" w:cstheme="minorHAnsi"/>
          <w:spacing w:val="-4"/>
        </w:rPr>
        <w:t xml:space="preserve"> </w:t>
      </w:r>
      <w:r w:rsidRPr="00D7076F">
        <w:rPr>
          <w:rFonts w:asciiTheme="minorHAnsi" w:hAnsiTheme="minorHAnsi" w:cstheme="minorHAnsi"/>
        </w:rPr>
        <w:t>la</w:t>
      </w:r>
      <w:r w:rsidRPr="00D7076F">
        <w:rPr>
          <w:rFonts w:asciiTheme="minorHAnsi" w:hAnsiTheme="minorHAnsi" w:cstheme="minorHAnsi"/>
          <w:spacing w:val="-1"/>
        </w:rPr>
        <w:t xml:space="preserve"> </w:t>
      </w:r>
      <w:r w:rsidRPr="00D7076F">
        <w:rPr>
          <w:rFonts w:asciiTheme="minorHAnsi" w:hAnsiTheme="minorHAnsi" w:cstheme="minorHAnsi"/>
        </w:rPr>
        <w:t>cohérence</w:t>
      </w:r>
      <w:r w:rsidRPr="00D7076F">
        <w:rPr>
          <w:rFonts w:asciiTheme="minorHAnsi" w:hAnsiTheme="minorHAnsi" w:cstheme="minorHAnsi"/>
          <w:spacing w:val="-3"/>
        </w:rPr>
        <w:t xml:space="preserve"> </w:t>
      </w:r>
      <w:r w:rsidRPr="00D7076F">
        <w:rPr>
          <w:rFonts w:asciiTheme="minorHAnsi" w:hAnsiTheme="minorHAnsi" w:cstheme="minorHAnsi"/>
        </w:rPr>
        <w:t>des</w:t>
      </w:r>
      <w:r w:rsidRPr="00D7076F">
        <w:rPr>
          <w:rFonts w:asciiTheme="minorHAnsi" w:hAnsiTheme="minorHAnsi" w:cstheme="minorHAnsi"/>
          <w:spacing w:val="-1"/>
        </w:rPr>
        <w:t xml:space="preserve"> </w:t>
      </w:r>
      <w:r w:rsidRPr="00D7076F">
        <w:rPr>
          <w:rFonts w:asciiTheme="minorHAnsi" w:hAnsiTheme="minorHAnsi" w:cstheme="minorHAnsi"/>
        </w:rPr>
        <w:t>prévisions</w:t>
      </w:r>
      <w:r w:rsidRPr="00D7076F">
        <w:rPr>
          <w:rFonts w:asciiTheme="minorHAnsi" w:hAnsiTheme="minorHAnsi" w:cstheme="minorHAnsi"/>
          <w:spacing w:val="-4"/>
        </w:rPr>
        <w:t xml:space="preserve"> </w:t>
      </w:r>
      <w:r w:rsidRPr="00D7076F">
        <w:rPr>
          <w:rFonts w:asciiTheme="minorHAnsi" w:hAnsiTheme="minorHAnsi" w:cstheme="minorHAnsi"/>
        </w:rPr>
        <w:t>vs</w:t>
      </w:r>
      <w:r w:rsidRPr="00D7076F">
        <w:rPr>
          <w:rFonts w:asciiTheme="minorHAnsi" w:hAnsiTheme="minorHAnsi" w:cstheme="minorHAnsi"/>
          <w:spacing w:val="-3"/>
        </w:rPr>
        <w:t xml:space="preserve"> </w:t>
      </w:r>
      <w:r w:rsidRPr="00D7076F">
        <w:rPr>
          <w:rFonts w:asciiTheme="minorHAnsi" w:hAnsiTheme="minorHAnsi" w:cstheme="minorHAnsi"/>
        </w:rPr>
        <w:t>météo observée</w:t>
      </w:r>
      <w:r w:rsidRPr="00D7076F">
        <w:rPr>
          <w:rFonts w:asciiTheme="minorHAnsi" w:hAnsiTheme="minorHAnsi" w:cstheme="minorHAnsi"/>
          <w:spacing w:val="-13"/>
        </w:rPr>
        <w:t xml:space="preserve"> </w:t>
      </w:r>
      <w:r w:rsidRPr="00D7076F">
        <w:rPr>
          <w:rFonts w:asciiTheme="minorHAnsi" w:hAnsiTheme="minorHAnsi" w:cstheme="minorHAnsi"/>
        </w:rPr>
        <w:t>(précission</w:t>
      </w:r>
      <w:r w:rsidRPr="00D7076F">
        <w:rPr>
          <w:rFonts w:asciiTheme="minorHAnsi" w:hAnsiTheme="minorHAnsi" w:cstheme="minorHAnsi"/>
          <w:spacing w:val="-12"/>
        </w:rPr>
        <w:t xml:space="preserve"> </w:t>
      </w:r>
      <w:r w:rsidRPr="00D7076F">
        <w:rPr>
          <w:rFonts w:asciiTheme="minorHAnsi" w:hAnsiTheme="minorHAnsi" w:cstheme="minorHAnsi"/>
        </w:rPr>
        <w:t>des</w:t>
      </w:r>
      <w:r w:rsidRPr="00D7076F">
        <w:rPr>
          <w:rFonts w:asciiTheme="minorHAnsi" w:hAnsiTheme="minorHAnsi" w:cstheme="minorHAnsi"/>
          <w:spacing w:val="-13"/>
        </w:rPr>
        <w:t xml:space="preserve"> </w:t>
      </w:r>
      <w:r w:rsidRPr="00D7076F">
        <w:rPr>
          <w:rFonts w:asciiTheme="minorHAnsi" w:hAnsiTheme="minorHAnsi" w:cstheme="minorHAnsi"/>
        </w:rPr>
        <w:t>informations</w:t>
      </w:r>
      <w:r w:rsidRPr="00D7076F">
        <w:rPr>
          <w:rFonts w:asciiTheme="minorHAnsi" w:hAnsiTheme="minorHAnsi" w:cstheme="minorHAnsi"/>
          <w:spacing w:val="-12"/>
        </w:rPr>
        <w:t xml:space="preserve"> </w:t>
      </w:r>
      <w:r w:rsidRPr="00D7076F">
        <w:rPr>
          <w:rFonts w:asciiTheme="minorHAnsi" w:hAnsiTheme="minorHAnsi" w:cstheme="minorHAnsi"/>
        </w:rPr>
        <w:t>e.g</w:t>
      </w:r>
      <w:r w:rsidRPr="00D7076F">
        <w:rPr>
          <w:rFonts w:asciiTheme="minorHAnsi" w:hAnsiTheme="minorHAnsi" w:cstheme="minorHAnsi"/>
          <w:spacing w:val="-13"/>
        </w:rPr>
        <w:t xml:space="preserve"> </w:t>
      </w:r>
      <w:r w:rsidRPr="00D7076F">
        <w:rPr>
          <w:rFonts w:asciiTheme="minorHAnsi" w:hAnsiTheme="minorHAnsi" w:cstheme="minorHAnsi"/>
        </w:rPr>
        <w:t>turbulences,</w:t>
      </w:r>
      <w:r w:rsidRPr="00D7076F">
        <w:rPr>
          <w:rFonts w:asciiTheme="minorHAnsi" w:hAnsiTheme="minorHAnsi" w:cstheme="minorHAnsi"/>
          <w:spacing w:val="-12"/>
        </w:rPr>
        <w:t xml:space="preserve"> </w:t>
      </w:r>
      <w:r w:rsidRPr="00D7076F">
        <w:rPr>
          <w:rFonts w:asciiTheme="minorHAnsi" w:hAnsiTheme="minorHAnsi" w:cstheme="minorHAnsi"/>
        </w:rPr>
        <w:t>cellules</w:t>
      </w:r>
      <w:r w:rsidRPr="00D7076F">
        <w:rPr>
          <w:rFonts w:asciiTheme="minorHAnsi" w:hAnsiTheme="minorHAnsi" w:cstheme="minorHAnsi"/>
          <w:spacing w:val="-13"/>
        </w:rPr>
        <w:t xml:space="preserve"> </w:t>
      </w:r>
      <w:r w:rsidRPr="00D7076F">
        <w:rPr>
          <w:rFonts w:asciiTheme="minorHAnsi" w:hAnsiTheme="minorHAnsi" w:cstheme="minorHAnsi"/>
        </w:rPr>
        <w:t>orageuses,</w:t>
      </w:r>
      <w:r w:rsidRPr="00D7076F">
        <w:rPr>
          <w:rFonts w:asciiTheme="minorHAnsi" w:hAnsiTheme="minorHAnsi" w:cstheme="minorHAnsi"/>
          <w:spacing w:val="-12"/>
        </w:rPr>
        <w:t xml:space="preserve"> </w:t>
      </w:r>
      <w:r w:rsidRPr="00D7076F">
        <w:rPr>
          <w:rFonts w:asciiTheme="minorHAnsi" w:hAnsiTheme="minorHAnsi" w:cstheme="minorHAnsi"/>
        </w:rPr>
        <w:t>icing...)</w:t>
      </w:r>
    </w:p>
    <w:p w14:paraId="17697AB7" w14:textId="77777777" w:rsidR="005D08C7" w:rsidRPr="00D7076F" w:rsidRDefault="005D08C7" w:rsidP="005D08C7">
      <w:pPr>
        <w:pStyle w:val="Corpsdetexte"/>
        <w:spacing w:before="83" w:line="249" w:lineRule="auto"/>
        <w:ind w:left="284" w:right="14"/>
        <w:jc w:val="both"/>
        <w:rPr>
          <w:rFonts w:asciiTheme="minorHAnsi" w:hAnsiTheme="minorHAnsi" w:cstheme="minorHAnsi"/>
        </w:rPr>
      </w:pPr>
      <w:r w:rsidRPr="00D7076F">
        <w:rPr>
          <w:rFonts w:asciiTheme="minorHAnsi" w:hAnsiTheme="minorHAnsi" w:cstheme="minorHAnsi"/>
        </w:rPr>
        <w:t>Enfin,</w:t>
      </w:r>
      <w:r w:rsidRPr="00D7076F">
        <w:rPr>
          <w:rFonts w:asciiTheme="minorHAnsi" w:hAnsiTheme="minorHAnsi" w:cstheme="minorHAnsi"/>
          <w:spacing w:val="-5"/>
        </w:rPr>
        <w:t xml:space="preserve"> </w:t>
      </w:r>
      <w:r w:rsidRPr="00D7076F">
        <w:rPr>
          <w:rFonts w:asciiTheme="minorHAnsi" w:hAnsiTheme="minorHAnsi" w:cstheme="minorHAnsi"/>
        </w:rPr>
        <w:t>après</w:t>
      </w:r>
      <w:r w:rsidRPr="00D7076F">
        <w:rPr>
          <w:rFonts w:asciiTheme="minorHAnsi" w:hAnsiTheme="minorHAnsi" w:cstheme="minorHAnsi"/>
          <w:spacing w:val="-5"/>
        </w:rPr>
        <w:t xml:space="preserve"> </w:t>
      </w:r>
      <w:r w:rsidRPr="00D7076F">
        <w:rPr>
          <w:rFonts w:asciiTheme="minorHAnsi" w:hAnsiTheme="minorHAnsi" w:cstheme="minorHAnsi"/>
        </w:rPr>
        <w:t>validation</w:t>
      </w:r>
      <w:r w:rsidRPr="00D7076F">
        <w:rPr>
          <w:rFonts w:asciiTheme="minorHAnsi" w:hAnsiTheme="minorHAnsi" w:cstheme="minorHAnsi"/>
          <w:spacing w:val="-5"/>
        </w:rPr>
        <w:t xml:space="preserve"> </w:t>
      </w:r>
      <w:r w:rsidRPr="00D7076F">
        <w:rPr>
          <w:rFonts w:asciiTheme="minorHAnsi" w:hAnsiTheme="minorHAnsi" w:cstheme="minorHAnsi"/>
        </w:rPr>
        <w:t>successives</w:t>
      </w:r>
      <w:r w:rsidRPr="00D7076F">
        <w:rPr>
          <w:rFonts w:asciiTheme="minorHAnsi" w:hAnsiTheme="minorHAnsi" w:cstheme="minorHAnsi"/>
          <w:spacing w:val="-5"/>
        </w:rPr>
        <w:t xml:space="preserve"> </w:t>
      </w:r>
      <w:r w:rsidRPr="00D7076F">
        <w:rPr>
          <w:rFonts w:asciiTheme="minorHAnsi" w:hAnsiTheme="minorHAnsi" w:cstheme="minorHAnsi"/>
        </w:rPr>
        <w:t>du</w:t>
      </w:r>
      <w:r w:rsidRPr="00D7076F">
        <w:rPr>
          <w:rFonts w:asciiTheme="minorHAnsi" w:hAnsiTheme="minorHAnsi" w:cstheme="minorHAnsi"/>
          <w:spacing w:val="-5"/>
        </w:rPr>
        <w:t xml:space="preserve"> </w:t>
      </w:r>
      <w:r w:rsidRPr="00D7076F">
        <w:rPr>
          <w:rFonts w:asciiTheme="minorHAnsi" w:hAnsiTheme="minorHAnsi" w:cstheme="minorHAnsi"/>
        </w:rPr>
        <w:t>BEOPS/IT</w:t>
      </w:r>
      <w:r w:rsidRPr="00D7076F">
        <w:rPr>
          <w:rFonts w:asciiTheme="minorHAnsi" w:hAnsiTheme="minorHAnsi" w:cstheme="minorHAnsi"/>
          <w:spacing w:val="-7"/>
        </w:rPr>
        <w:t xml:space="preserve"> </w:t>
      </w:r>
      <w:r w:rsidRPr="00D7076F">
        <w:rPr>
          <w:rFonts w:asciiTheme="minorHAnsi" w:hAnsiTheme="minorHAnsi" w:cstheme="minorHAnsi"/>
        </w:rPr>
        <w:t>et</w:t>
      </w:r>
      <w:r w:rsidRPr="00D7076F">
        <w:rPr>
          <w:rFonts w:asciiTheme="minorHAnsi" w:hAnsiTheme="minorHAnsi" w:cstheme="minorHAnsi"/>
          <w:spacing w:val="-7"/>
        </w:rPr>
        <w:t xml:space="preserve"> </w:t>
      </w:r>
      <w:r w:rsidRPr="00D7076F">
        <w:rPr>
          <w:rFonts w:asciiTheme="minorHAnsi" w:hAnsiTheme="minorHAnsi" w:cstheme="minorHAnsi"/>
        </w:rPr>
        <w:t>TRI/TRE,</w:t>
      </w:r>
      <w:r w:rsidRPr="00D7076F">
        <w:rPr>
          <w:rFonts w:asciiTheme="minorHAnsi" w:hAnsiTheme="minorHAnsi" w:cstheme="minorHAnsi"/>
          <w:spacing w:val="-5"/>
        </w:rPr>
        <w:t xml:space="preserve"> </w:t>
      </w:r>
      <w:r w:rsidRPr="00D7076F">
        <w:rPr>
          <w:rFonts w:asciiTheme="minorHAnsi" w:hAnsiTheme="minorHAnsi" w:cstheme="minorHAnsi"/>
        </w:rPr>
        <w:t>l’application</w:t>
      </w:r>
      <w:r w:rsidRPr="00D7076F">
        <w:rPr>
          <w:rFonts w:asciiTheme="minorHAnsi" w:hAnsiTheme="minorHAnsi" w:cstheme="minorHAnsi"/>
          <w:spacing w:val="-5"/>
        </w:rPr>
        <w:t xml:space="preserve"> </w:t>
      </w:r>
      <w:r w:rsidRPr="00D7076F">
        <w:rPr>
          <w:rFonts w:asciiTheme="minorHAnsi" w:hAnsiTheme="minorHAnsi" w:cstheme="minorHAnsi"/>
        </w:rPr>
        <w:t>sera déployée à tous les PNT</w:t>
      </w:r>
    </w:p>
    <w:p w14:paraId="11FB9C2D" w14:textId="11F190E0" w:rsidR="005D08C7" w:rsidRPr="00D7076F" w:rsidRDefault="005D08C7" w:rsidP="00BB7E3A">
      <w:pPr>
        <w:widowControl/>
        <w:adjustRightInd w:val="0"/>
        <w:ind w:right="14"/>
        <w:jc w:val="both"/>
        <w:rPr>
          <w:rFonts w:asciiTheme="minorHAnsi" w:eastAsiaTheme="minorHAnsi" w:hAnsiTheme="minorHAnsi" w:cstheme="minorHAnsi"/>
          <w:color w:val="000000"/>
          <w:sz w:val="20"/>
          <w:szCs w:val="20"/>
        </w:rPr>
        <w:sectPr w:rsidR="005D08C7" w:rsidRPr="00D7076F" w:rsidSect="00D7076F">
          <w:headerReference w:type="even" r:id="rId73"/>
          <w:pgSz w:w="8400" w:h="11900"/>
          <w:pgMar w:top="720" w:right="720" w:bottom="720" w:left="720" w:header="0" w:footer="0" w:gutter="0"/>
          <w:cols w:space="720"/>
          <w:docGrid w:linePitch="299"/>
        </w:sectPr>
      </w:pPr>
    </w:p>
    <w:p w14:paraId="0F524670" w14:textId="7E87590E" w:rsidR="00DE7CE6" w:rsidRPr="00E2772B" w:rsidRDefault="00E2772B" w:rsidP="00977D44">
      <w:pPr>
        <w:pStyle w:val="Titre1"/>
        <w:numPr>
          <w:ilvl w:val="0"/>
          <w:numId w:val="11"/>
        </w:numPr>
        <w:ind w:left="568"/>
        <w:rPr>
          <w:rFonts w:ascii="Arial" w:eastAsiaTheme="minorHAnsi" w:hAnsi="Arial" w:cs="Arial"/>
        </w:rPr>
      </w:pPr>
      <w:bookmarkStart w:id="140" w:name="4.1_iPad_avion"/>
      <w:bookmarkStart w:id="141" w:name="4.1.1_Suivi_réguliers_des_EFB"/>
      <w:bookmarkStart w:id="142" w:name="_Toc168580264"/>
      <w:bookmarkStart w:id="143" w:name="_Toc164764677"/>
      <w:bookmarkStart w:id="144" w:name="_Toc164785653"/>
      <w:bookmarkStart w:id="145" w:name="_Toc164785799"/>
      <w:bookmarkEnd w:id="140"/>
      <w:bookmarkEnd w:id="141"/>
      <w:r>
        <w:rPr>
          <w:rFonts w:ascii="Arial" w:eastAsiaTheme="minorHAnsi" w:hAnsi="Arial" w:cs="Arial"/>
        </w:rPr>
        <w:lastRenderedPageBreak/>
        <w:t>SUIVI HARDWARE EFB</w:t>
      </w:r>
      <w:bookmarkEnd w:id="142"/>
      <w:r w:rsidRPr="00E2772B">
        <w:rPr>
          <w:rFonts w:ascii="Arial" w:eastAsiaTheme="minorHAnsi" w:hAnsi="Arial" w:cs="Arial"/>
        </w:rPr>
        <w:t xml:space="preserve"> </w:t>
      </w:r>
      <w:bookmarkEnd w:id="143"/>
      <w:bookmarkEnd w:id="144"/>
      <w:bookmarkEnd w:id="145"/>
    </w:p>
    <w:p w14:paraId="6264F94C" w14:textId="450CBD3B" w:rsidR="00DE7CE6" w:rsidRPr="00D7076F" w:rsidRDefault="00E02E7B" w:rsidP="00E2772B">
      <w:pPr>
        <w:pStyle w:val="Corpsdetexte"/>
        <w:spacing w:before="93" w:line="249" w:lineRule="auto"/>
        <w:ind w:left="132" w:right="14"/>
        <w:jc w:val="both"/>
        <w:rPr>
          <w:rFonts w:asciiTheme="minorHAnsi" w:hAnsiTheme="minorHAnsi" w:cstheme="minorHAnsi"/>
        </w:rPr>
      </w:pPr>
      <w:r w:rsidRPr="00D7076F">
        <w:rPr>
          <w:rFonts w:asciiTheme="minorHAnsi" w:hAnsiTheme="minorHAnsi" w:cstheme="minorHAnsi"/>
        </w:rPr>
        <w:t>Le</w:t>
      </w:r>
      <w:r w:rsidRPr="00D7076F">
        <w:rPr>
          <w:rFonts w:asciiTheme="minorHAnsi" w:hAnsiTheme="minorHAnsi" w:cstheme="minorHAnsi"/>
          <w:spacing w:val="-13"/>
        </w:rPr>
        <w:t xml:space="preserve"> </w:t>
      </w:r>
      <w:r w:rsidRPr="00D7076F">
        <w:rPr>
          <w:rFonts w:asciiTheme="minorHAnsi" w:hAnsiTheme="minorHAnsi" w:cstheme="minorHAnsi"/>
        </w:rPr>
        <w:t>suivi</w:t>
      </w:r>
      <w:r w:rsidRPr="00D7076F">
        <w:rPr>
          <w:rFonts w:asciiTheme="minorHAnsi" w:hAnsiTheme="minorHAnsi" w:cstheme="minorHAnsi"/>
          <w:spacing w:val="-12"/>
        </w:rPr>
        <w:t xml:space="preserve"> </w:t>
      </w:r>
      <w:r w:rsidRPr="00D7076F">
        <w:rPr>
          <w:rFonts w:asciiTheme="minorHAnsi" w:hAnsiTheme="minorHAnsi" w:cstheme="minorHAnsi"/>
        </w:rPr>
        <w:t>Hardware</w:t>
      </w:r>
      <w:r w:rsidRPr="00D7076F">
        <w:rPr>
          <w:rFonts w:asciiTheme="minorHAnsi" w:hAnsiTheme="minorHAnsi" w:cstheme="minorHAnsi"/>
          <w:spacing w:val="-13"/>
        </w:rPr>
        <w:t xml:space="preserve"> </w:t>
      </w:r>
      <w:r w:rsidRPr="00D7076F">
        <w:rPr>
          <w:rFonts w:asciiTheme="minorHAnsi" w:hAnsiTheme="minorHAnsi" w:cstheme="minorHAnsi"/>
        </w:rPr>
        <w:t>est</w:t>
      </w:r>
      <w:r w:rsidRPr="00D7076F">
        <w:rPr>
          <w:rFonts w:asciiTheme="minorHAnsi" w:hAnsiTheme="minorHAnsi" w:cstheme="minorHAnsi"/>
          <w:spacing w:val="-12"/>
        </w:rPr>
        <w:t xml:space="preserve"> </w:t>
      </w:r>
      <w:r w:rsidRPr="00D7076F">
        <w:rPr>
          <w:rFonts w:asciiTheme="minorHAnsi" w:hAnsiTheme="minorHAnsi" w:cstheme="minorHAnsi"/>
        </w:rPr>
        <w:t>effectué</w:t>
      </w:r>
      <w:r w:rsidRPr="00D7076F">
        <w:rPr>
          <w:rFonts w:asciiTheme="minorHAnsi" w:hAnsiTheme="minorHAnsi" w:cstheme="minorHAnsi"/>
          <w:spacing w:val="-13"/>
        </w:rPr>
        <w:t xml:space="preserve"> </w:t>
      </w:r>
      <w:r w:rsidRPr="00D7076F">
        <w:rPr>
          <w:rFonts w:asciiTheme="minorHAnsi" w:hAnsiTheme="minorHAnsi" w:cstheme="minorHAnsi"/>
        </w:rPr>
        <w:t>sous</w:t>
      </w:r>
      <w:r w:rsidRPr="00D7076F">
        <w:rPr>
          <w:rFonts w:asciiTheme="minorHAnsi" w:hAnsiTheme="minorHAnsi" w:cstheme="minorHAnsi"/>
          <w:spacing w:val="-12"/>
        </w:rPr>
        <w:t xml:space="preserve"> </w:t>
      </w:r>
      <w:r w:rsidRPr="00D7076F">
        <w:rPr>
          <w:rFonts w:asciiTheme="minorHAnsi" w:hAnsiTheme="minorHAnsi" w:cstheme="minorHAnsi"/>
        </w:rPr>
        <w:t>AMASIS</w:t>
      </w:r>
      <w:r w:rsidRPr="00D7076F">
        <w:rPr>
          <w:rFonts w:asciiTheme="minorHAnsi" w:hAnsiTheme="minorHAnsi" w:cstheme="minorHAnsi"/>
          <w:spacing w:val="-13"/>
        </w:rPr>
        <w:t xml:space="preserve"> </w:t>
      </w:r>
      <w:r w:rsidRPr="00D7076F">
        <w:rPr>
          <w:rFonts w:asciiTheme="minorHAnsi" w:hAnsiTheme="minorHAnsi" w:cstheme="minorHAnsi"/>
        </w:rPr>
        <w:t>par</w:t>
      </w:r>
      <w:r w:rsidRPr="00D7076F">
        <w:rPr>
          <w:rFonts w:asciiTheme="minorHAnsi" w:hAnsiTheme="minorHAnsi" w:cstheme="minorHAnsi"/>
          <w:spacing w:val="-12"/>
        </w:rPr>
        <w:t xml:space="preserve"> </w:t>
      </w:r>
      <w:r w:rsidRPr="00D7076F">
        <w:rPr>
          <w:rFonts w:asciiTheme="minorHAnsi" w:hAnsiTheme="minorHAnsi" w:cstheme="minorHAnsi"/>
        </w:rPr>
        <w:t>la</w:t>
      </w:r>
      <w:r w:rsidRPr="00D7076F">
        <w:rPr>
          <w:rFonts w:asciiTheme="minorHAnsi" w:hAnsiTheme="minorHAnsi" w:cstheme="minorHAnsi"/>
          <w:spacing w:val="-13"/>
        </w:rPr>
        <w:t xml:space="preserve"> </w:t>
      </w:r>
      <w:r w:rsidRPr="00D7076F">
        <w:rPr>
          <w:rFonts w:asciiTheme="minorHAnsi" w:hAnsiTheme="minorHAnsi" w:cstheme="minorHAnsi"/>
        </w:rPr>
        <w:t>DT.</w:t>
      </w:r>
      <w:r w:rsidRPr="00D7076F">
        <w:rPr>
          <w:rFonts w:asciiTheme="minorHAnsi" w:hAnsiTheme="minorHAnsi" w:cstheme="minorHAnsi"/>
          <w:spacing w:val="-12"/>
        </w:rPr>
        <w:t xml:space="preserve"> </w:t>
      </w:r>
      <w:r w:rsidRPr="00D7076F">
        <w:rPr>
          <w:rFonts w:asciiTheme="minorHAnsi" w:hAnsiTheme="minorHAnsi" w:cstheme="minorHAnsi"/>
        </w:rPr>
        <w:t>Tout</w:t>
      </w:r>
      <w:r w:rsidRPr="00D7076F">
        <w:rPr>
          <w:rFonts w:asciiTheme="minorHAnsi" w:hAnsiTheme="minorHAnsi" w:cstheme="minorHAnsi"/>
          <w:spacing w:val="-13"/>
        </w:rPr>
        <w:t xml:space="preserve"> </w:t>
      </w:r>
      <w:r w:rsidRPr="00D7076F">
        <w:rPr>
          <w:rFonts w:asciiTheme="minorHAnsi" w:hAnsiTheme="minorHAnsi" w:cstheme="minorHAnsi"/>
        </w:rPr>
        <w:t>dysfonctionnement provenant</w:t>
      </w:r>
      <w:r w:rsidRPr="00D7076F">
        <w:rPr>
          <w:rFonts w:asciiTheme="minorHAnsi" w:hAnsiTheme="minorHAnsi" w:cstheme="minorHAnsi"/>
          <w:spacing w:val="-9"/>
        </w:rPr>
        <w:t xml:space="preserve"> </w:t>
      </w:r>
      <w:r w:rsidRPr="00D7076F">
        <w:rPr>
          <w:rFonts w:asciiTheme="minorHAnsi" w:hAnsiTheme="minorHAnsi" w:cstheme="minorHAnsi"/>
        </w:rPr>
        <w:t>du</w:t>
      </w:r>
      <w:r w:rsidRPr="00D7076F">
        <w:rPr>
          <w:rFonts w:asciiTheme="minorHAnsi" w:hAnsiTheme="minorHAnsi" w:cstheme="minorHAnsi"/>
          <w:spacing w:val="-9"/>
        </w:rPr>
        <w:t xml:space="preserve"> </w:t>
      </w:r>
      <w:r w:rsidRPr="00D7076F">
        <w:rPr>
          <w:rFonts w:asciiTheme="minorHAnsi" w:hAnsiTheme="minorHAnsi" w:cstheme="minorHAnsi"/>
        </w:rPr>
        <w:t>software</w:t>
      </w:r>
      <w:r w:rsidRPr="00D7076F">
        <w:rPr>
          <w:rFonts w:asciiTheme="minorHAnsi" w:hAnsiTheme="minorHAnsi" w:cstheme="minorHAnsi"/>
          <w:spacing w:val="-9"/>
        </w:rPr>
        <w:t xml:space="preserve"> </w:t>
      </w:r>
      <w:r w:rsidRPr="00D7076F">
        <w:rPr>
          <w:rFonts w:asciiTheme="minorHAnsi" w:hAnsiTheme="minorHAnsi" w:cstheme="minorHAnsi"/>
        </w:rPr>
        <w:t>est</w:t>
      </w:r>
      <w:r w:rsidRPr="00D7076F">
        <w:rPr>
          <w:rFonts w:asciiTheme="minorHAnsi" w:hAnsiTheme="minorHAnsi" w:cstheme="minorHAnsi"/>
          <w:spacing w:val="-9"/>
        </w:rPr>
        <w:t xml:space="preserve"> </w:t>
      </w:r>
      <w:r w:rsidRPr="00D7076F">
        <w:rPr>
          <w:rFonts w:asciiTheme="minorHAnsi" w:hAnsiTheme="minorHAnsi" w:cstheme="minorHAnsi"/>
        </w:rPr>
        <w:t>signalé</w:t>
      </w:r>
      <w:r w:rsidRPr="00D7076F">
        <w:rPr>
          <w:rFonts w:asciiTheme="minorHAnsi" w:hAnsiTheme="minorHAnsi" w:cstheme="minorHAnsi"/>
          <w:spacing w:val="-9"/>
        </w:rPr>
        <w:t xml:space="preserve"> </w:t>
      </w:r>
      <w:r w:rsidRPr="00D7076F">
        <w:rPr>
          <w:rFonts w:asciiTheme="minorHAnsi" w:hAnsiTheme="minorHAnsi" w:cstheme="minorHAnsi"/>
        </w:rPr>
        <w:t>au</w:t>
      </w:r>
      <w:r w:rsidRPr="00D7076F">
        <w:rPr>
          <w:rFonts w:asciiTheme="minorHAnsi" w:hAnsiTheme="minorHAnsi" w:cstheme="minorHAnsi"/>
          <w:spacing w:val="-8"/>
        </w:rPr>
        <w:t xml:space="preserve"> </w:t>
      </w:r>
      <w:r w:rsidRPr="00D7076F">
        <w:rPr>
          <w:rFonts w:asciiTheme="minorHAnsi" w:hAnsiTheme="minorHAnsi" w:cstheme="minorHAnsi"/>
        </w:rPr>
        <w:t>BEOPS</w:t>
      </w:r>
      <w:r w:rsidRPr="00D7076F">
        <w:rPr>
          <w:rFonts w:asciiTheme="minorHAnsi" w:hAnsiTheme="minorHAnsi" w:cstheme="minorHAnsi"/>
          <w:spacing w:val="-8"/>
        </w:rPr>
        <w:t xml:space="preserve"> </w:t>
      </w:r>
      <w:r w:rsidRPr="00D7076F">
        <w:rPr>
          <w:rFonts w:asciiTheme="minorHAnsi" w:hAnsiTheme="minorHAnsi" w:cstheme="minorHAnsi"/>
        </w:rPr>
        <w:t>par</w:t>
      </w:r>
      <w:r w:rsidRPr="00D7076F">
        <w:rPr>
          <w:rFonts w:asciiTheme="minorHAnsi" w:hAnsiTheme="minorHAnsi" w:cstheme="minorHAnsi"/>
          <w:spacing w:val="-9"/>
        </w:rPr>
        <w:t xml:space="preserve"> </w:t>
      </w:r>
      <w:r w:rsidRPr="00D7076F">
        <w:rPr>
          <w:rFonts w:asciiTheme="minorHAnsi" w:hAnsiTheme="minorHAnsi" w:cstheme="minorHAnsi"/>
        </w:rPr>
        <w:t>mail.</w:t>
      </w:r>
      <w:r w:rsidRPr="00D7076F">
        <w:rPr>
          <w:rFonts w:asciiTheme="minorHAnsi" w:hAnsiTheme="minorHAnsi" w:cstheme="minorHAnsi"/>
          <w:spacing w:val="-8"/>
        </w:rPr>
        <w:t xml:space="preserve"> </w:t>
      </w:r>
      <w:r w:rsidRPr="00D7076F">
        <w:rPr>
          <w:rFonts w:asciiTheme="minorHAnsi" w:hAnsiTheme="minorHAnsi" w:cstheme="minorHAnsi"/>
        </w:rPr>
        <w:t>Les</w:t>
      </w:r>
      <w:r w:rsidRPr="00D7076F">
        <w:rPr>
          <w:rFonts w:asciiTheme="minorHAnsi" w:hAnsiTheme="minorHAnsi" w:cstheme="minorHAnsi"/>
          <w:spacing w:val="-10"/>
        </w:rPr>
        <w:t xml:space="preserve"> </w:t>
      </w:r>
      <w:r w:rsidRPr="00D7076F">
        <w:rPr>
          <w:rFonts w:asciiTheme="minorHAnsi" w:hAnsiTheme="minorHAnsi" w:cstheme="minorHAnsi"/>
        </w:rPr>
        <w:t>ingénieurs</w:t>
      </w:r>
      <w:r w:rsidRPr="00D7076F">
        <w:rPr>
          <w:rFonts w:asciiTheme="minorHAnsi" w:hAnsiTheme="minorHAnsi" w:cstheme="minorHAnsi"/>
          <w:spacing w:val="-8"/>
        </w:rPr>
        <w:t xml:space="preserve"> </w:t>
      </w:r>
      <w:r w:rsidRPr="00D7076F">
        <w:rPr>
          <w:rFonts w:asciiTheme="minorHAnsi" w:hAnsiTheme="minorHAnsi" w:cstheme="minorHAnsi"/>
        </w:rPr>
        <w:t>du</w:t>
      </w:r>
      <w:r w:rsidRPr="00D7076F">
        <w:rPr>
          <w:rFonts w:asciiTheme="minorHAnsi" w:hAnsiTheme="minorHAnsi" w:cstheme="minorHAnsi"/>
          <w:spacing w:val="-9"/>
        </w:rPr>
        <w:t xml:space="preserve"> </w:t>
      </w:r>
      <w:r w:rsidRPr="00D7076F">
        <w:rPr>
          <w:rFonts w:asciiTheme="minorHAnsi" w:hAnsiTheme="minorHAnsi" w:cstheme="minorHAnsi"/>
        </w:rPr>
        <w:t>BEOPS sont chargés de maintenir un suivi de fiabilité software du système.</w:t>
      </w:r>
    </w:p>
    <w:p w14:paraId="56BCC4CE" w14:textId="5BE9D692" w:rsidR="00DE7CE6" w:rsidRPr="00D7076F" w:rsidRDefault="00DE7CE6" w:rsidP="00D7076F">
      <w:pPr>
        <w:pStyle w:val="Corpsdetexte"/>
        <w:spacing w:before="9"/>
        <w:ind w:left="284" w:right="14"/>
        <w:jc w:val="both"/>
        <w:rPr>
          <w:rFonts w:asciiTheme="minorHAnsi" w:hAnsiTheme="minorHAnsi" w:cstheme="minorHAnsi"/>
          <w:sz w:val="18"/>
        </w:rPr>
      </w:pPr>
    </w:p>
    <w:p w14:paraId="22D6F7C4" w14:textId="5AA6F383" w:rsidR="00DE7CE6" w:rsidRPr="00D7076F" w:rsidRDefault="00E02E7B" w:rsidP="006F6016">
      <w:pPr>
        <w:pStyle w:val="Titre2"/>
      </w:pPr>
      <w:bookmarkStart w:id="146" w:name="4.1.2_Détection_de_la_panne_et_transmiss"/>
      <w:bookmarkStart w:id="147" w:name="_Toc168580265"/>
      <w:bookmarkStart w:id="148" w:name="_Toc164764678"/>
      <w:bookmarkStart w:id="149" w:name="_Toc164785654"/>
      <w:bookmarkStart w:id="150" w:name="_Toc164785800"/>
      <w:bookmarkEnd w:id="146"/>
      <w:r w:rsidRPr="00E2772B">
        <w:t>DÉTECTION</w:t>
      </w:r>
      <w:r w:rsidR="00E2772B" w:rsidRPr="00E2772B">
        <w:t xml:space="preserve"> &amp; ALERTE</w:t>
      </w:r>
      <w:r w:rsidRPr="00E2772B">
        <w:t xml:space="preserve"> DE PANNE</w:t>
      </w:r>
      <w:bookmarkEnd w:id="147"/>
      <w:r w:rsidRPr="00E2772B">
        <w:t xml:space="preserve"> </w:t>
      </w:r>
      <w:bookmarkEnd w:id="148"/>
      <w:bookmarkEnd w:id="149"/>
      <w:bookmarkEnd w:id="150"/>
    </w:p>
    <w:p w14:paraId="2BEBE761" w14:textId="14C44E5D" w:rsidR="00DE7CE6" w:rsidRPr="00D7076F" w:rsidRDefault="00E02E7B" w:rsidP="00E2772B">
      <w:pPr>
        <w:pStyle w:val="Corpsdetexte"/>
        <w:spacing w:before="91" w:line="249" w:lineRule="auto"/>
        <w:ind w:left="282" w:right="14"/>
        <w:jc w:val="both"/>
        <w:rPr>
          <w:rFonts w:asciiTheme="minorHAnsi" w:hAnsiTheme="minorHAnsi" w:cstheme="minorHAnsi"/>
        </w:rPr>
      </w:pPr>
      <w:r w:rsidRPr="00D7076F">
        <w:rPr>
          <w:rFonts w:asciiTheme="minorHAnsi" w:hAnsiTheme="minorHAnsi" w:cstheme="minorHAnsi"/>
        </w:rPr>
        <w:t>Les</w:t>
      </w:r>
      <w:r w:rsidRPr="00D7076F">
        <w:rPr>
          <w:rFonts w:asciiTheme="minorHAnsi" w:hAnsiTheme="minorHAnsi" w:cstheme="minorHAnsi"/>
          <w:spacing w:val="-9"/>
        </w:rPr>
        <w:t xml:space="preserve"> </w:t>
      </w:r>
      <w:r w:rsidRPr="00D7076F">
        <w:rPr>
          <w:rFonts w:asciiTheme="minorHAnsi" w:hAnsiTheme="minorHAnsi" w:cstheme="minorHAnsi"/>
        </w:rPr>
        <w:t>pannes</w:t>
      </w:r>
      <w:r w:rsidRPr="00D7076F">
        <w:rPr>
          <w:rFonts w:asciiTheme="minorHAnsi" w:hAnsiTheme="minorHAnsi" w:cstheme="minorHAnsi"/>
          <w:spacing w:val="-9"/>
        </w:rPr>
        <w:t xml:space="preserve"> </w:t>
      </w:r>
      <w:r w:rsidRPr="00D7076F">
        <w:rPr>
          <w:rFonts w:asciiTheme="minorHAnsi" w:hAnsiTheme="minorHAnsi" w:cstheme="minorHAnsi"/>
        </w:rPr>
        <w:t>/</w:t>
      </w:r>
      <w:r w:rsidRPr="00D7076F">
        <w:rPr>
          <w:rFonts w:asciiTheme="minorHAnsi" w:hAnsiTheme="minorHAnsi" w:cstheme="minorHAnsi"/>
          <w:spacing w:val="-9"/>
        </w:rPr>
        <w:t xml:space="preserve"> </w:t>
      </w:r>
      <w:r w:rsidRPr="00D7076F">
        <w:rPr>
          <w:rFonts w:asciiTheme="minorHAnsi" w:hAnsiTheme="minorHAnsi" w:cstheme="minorHAnsi"/>
        </w:rPr>
        <w:t>dysfonctionnements</w:t>
      </w:r>
      <w:r w:rsidRPr="00D7076F">
        <w:rPr>
          <w:rFonts w:asciiTheme="minorHAnsi" w:hAnsiTheme="minorHAnsi" w:cstheme="minorHAnsi"/>
          <w:spacing w:val="-9"/>
        </w:rPr>
        <w:t xml:space="preserve"> </w:t>
      </w:r>
      <w:r w:rsidRPr="00D7076F">
        <w:rPr>
          <w:rFonts w:asciiTheme="minorHAnsi" w:hAnsiTheme="minorHAnsi" w:cstheme="minorHAnsi"/>
        </w:rPr>
        <w:t>peuvent</w:t>
      </w:r>
      <w:r w:rsidRPr="00D7076F">
        <w:rPr>
          <w:rFonts w:asciiTheme="minorHAnsi" w:hAnsiTheme="minorHAnsi" w:cstheme="minorHAnsi"/>
          <w:spacing w:val="-9"/>
        </w:rPr>
        <w:t xml:space="preserve"> </w:t>
      </w:r>
      <w:r w:rsidRPr="00D7076F">
        <w:rPr>
          <w:rFonts w:asciiTheme="minorHAnsi" w:hAnsiTheme="minorHAnsi" w:cstheme="minorHAnsi"/>
        </w:rPr>
        <w:t>venir</w:t>
      </w:r>
      <w:r w:rsidRPr="00D7076F">
        <w:rPr>
          <w:rFonts w:asciiTheme="minorHAnsi" w:hAnsiTheme="minorHAnsi" w:cstheme="minorHAnsi"/>
          <w:spacing w:val="-9"/>
        </w:rPr>
        <w:t xml:space="preserve"> </w:t>
      </w:r>
      <w:r w:rsidRPr="00D7076F">
        <w:rPr>
          <w:rFonts w:asciiTheme="minorHAnsi" w:hAnsiTheme="minorHAnsi" w:cstheme="minorHAnsi"/>
        </w:rPr>
        <w:t>du</w:t>
      </w:r>
      <w:r w:rsidRPr="00D7076F">
        <w:rPr>
          <w:rFonts w:asciiTheme="minorHAnsi" w:hAnsiTheme="minorHAnsi" w:cstheme="minorHAnsi"/>
          <w:spacing w:val="-9"/>
        </w:rPr>
        <w:t xml:space="preserve"> </w:t>
      </w:r>
      <w:r w:rsidRPr="00D7076F">
        <w:rPr>
          <w:rFonts w:asciiTheme="minorHAnsi" w:hAnsiTheme="minorHAnsi" w:cstheme="minorHAnsi"/>
        </w:rPr>
        <w:t>matériel</w:t>
      </w:r>
      <w:r w:rsidRPr="00D7076F">
        <w:rPr>
          <w:rFonts w:asciiTheme="minorHAnsi" w:hAnsiTheme="minorHAnsi" w:cstheme="minorHAnsi"/>
          <w:spacing w:val="-9"/>
        </w:rPr>
        <w:t xml:space="preserve"> </w:t>
      </w:r>
      <w:r w:rsidRPr="00D7076F">
        <w:rPr>
          <w:rFonts w:asciiTheme="minorHAnsi" w:hAnsiTheme="minorHAnsi" w:cstheme="minorHAnsi"/>
        </w:rPr>
        <w:t>«</w:t>
      </w:r>
      <w:r w:rsidRPr="00D7076F">
        <w:rPr>
          <w:rFonts w:asciiTheme="minorHAnsi" w:hAnsiTheme="minorHAnsi" w:cstheme="minorHAnsi"/>
          <w:spacing w:val="-9"/>
        </w:rPr>
        <w:t xml:space="preserve"> </w:t>
      </w:r>
      <w:r w:rsidRPr="00D7076F">
        <w:rPr>
          <w:rFonts w:asciiTheme="minorHAnsi" w:hAnsiTheme="minorHAnsi" w:cstheme="minorHAnsi"/>
        </w:rPr>
        <w:t>hardware</w:t>
      </w:r>
      <w:r w:rsidRPr="00D7076F">
        <w:rPr>
          <w:rFonts w:asciiTheme="minorHAnsi" w:hAnsiTheme="minorHAnsi" w:cstheme="minorHAnsi"/>
          <w:spacing w:val="-10"/>
        </w:rPr>
        <w:t xml:space="preserve"> </w:t>
      </w:r>
      <w:r w:rsidRPr="00D7076F">
        <w:rPr>
          <w:rFonts w:asciiTheme="minorHAnsi" w:hAnsiTheme="minorHAnsi" w:cstheme="minorHAnsi"/>
        </w:rPr>
        <w:t>»</w:t>
      </w:r>
      <w:r w:rsidRPr="00D7076F">
        <w:rPr>
          <w:rFonts w:asciiTheme="minorHAnsi" w:hAnsiTheme="minorHAnsi" w:cstheme="minorHAnsi"/>
          <w:spacing w:val="-10"/>
        </w:rPr>
        <w:t xml:space="preserve"> </w:t>
      </w:r>
      <w:r w:rsidRPr="00D7076F">
        <w:rPr>
          <w:rFonts w:asciiTheme="minorHAnsi" w:hAnsiTheme="minorHAnsi" w:cstheme="minorHAnsi"/>
        </w:rPr>
        <w:t>OU</w:t>
      </w:r>
      <w:r w:rsidRPr="00D7076F">
        <w:rPr>
          <w:rFonts w:asciiTheme="minorHAnsi" w:hAnsiTheme="minorHAnsi" w:cstheme="minorHAnsi"/>
          <w:spacing w:val="-9"/>
        </w:rPr>
        <w:t xml:space="preserve"> </w:t>
      </w:r>
      <w:r w:rsidRPr="00D7076F">
        <w:rPr>
          <w:rFonts w:asciiTheme="minorHAnsi" w:hAnsiTheme="minorHAnsi" w:cstheme="minorHAnsi"/>
        </w:rPr>
        <w:t>des logiciels installés « Software » ou de l’alimentation.</w:t>
      </w:r>
    </w:p>
    <w:p w14:paraId="14185187" w14:textId="77777777" w:rsidR="00DE7CE6" w:rsidRPr="00D7076F" w:rsidRDefault="00E02E7B" w:rsidP="00E2772B">
      <w:pPr>
        <w:pStyle w:val="Corpsdetexte"/>
        <w:spacing w:before="82" w:line="249" w:lineRule="auto"/>
        <w:ind w:left="282" w:right="14" w:hanging="1"/>
        <w:jc w:val="both"/>
        <w:rPr>
          <w:rFonts w:asciiTheme="minorHAnsi" w:hAnsiTheme="minorHAnsi" w:cstheme="minorHAnsi"/>
        </w:rPr>
      </w:pPr>
      <w:r w:rsidRPr="00D7076F">
        <w:rPr>
          <w:rFonts w:asciiTheme="minorHAnsi" w:hAnsiTheme="minorHAnsi" w:cstheme="minorHAnsi"/>
        </w:rPr>
        <w:t>Ces</w:t>
      </w:r>
      <w:r w:rsidRPr="00D7076F">
        <w:rPr>
          <w:rFonts w:asciiTheme="minorHAnsi" w:hAnsiTheme="minorHAnsi" w:cstheme="minorHAnsi"/>
          <w:spacing w:val="-5"/>
        </w:rPr>
        <w:t xml:space="preserve"> </w:t>
      </w:r>
      <w:r w:rsidRPr="00D7076F">
        <w:rPr>
          <w:rFonts w:asciiTheme="minorHAnsi" w:hAnsiTheme="minorHAnsi" w:cstheme="minorHAnsi"/>
        </w:rPr>
        <w:t>problèmes</w:t>
      </w:r>
      <w:r w:rsidRPr="00D7076F">
        <w:rPr>
          <w:rFonts w:asciiTheme="minorHAnsi" w:hAnsiTheme="minorHAnsi" w:cstheme="minorHAnsi"/>
          <w:spacing w:val="-5"/>
        </w:rPr>
        <w:t xml:space="preserve"> </w:t>
      </w:r>
      <w:r w:rsidRPr="00D7076F">
        <w:rPr>
          <w:rFonts w:asciiTheme="minorHAnsi" w:hAnsiTheme="minorHAnsi" w:cstheme="minorHAnsi"/>
        </w:rPr>
        <w:t>peuvent</w:t>
      </w:r>
      <w:r w:rsidRPr="00D7076F">
        <w:rPr>
          <w:rFonts w:asciiTheme="minorHAnsi" w:hAnsiTheme="minorHAnsi" w:cstheme="minorHAnsi"/>
          <w:spacing w:val="-5"/>
        </w:rPr>
        <w:t xml:space="preserve"> </w:t>
      </w:r>
      <w:r w:rsidRPr="00D7076F">
        <w:rPr>
          <w:rFonts w:asciiTheme="minorHAnsi" w:hAnsiTheme="minorHAnsi" w:cstheme="minorHAnsi"/>
        </w:rPr>
        <w:t>affecter</w:t>
      </w:r>
      <w:r w:rsidRPr="00D7076F">
        <w:rPr>
          <w:rFonts w:asciiTheme="minorHAnsi" w:hAnsiTheme="minorHAnsi" w:cstheme="minorHAnsi"/>
          <w:spacing w:val="-5"/>
        </w:rPr>
        <w:t xml:space="preserve"> </w:t>
      </w:r>
      <w:r w:rsidRPr="00D7076F">
        <w:rPr>
          <w:rFonts w:asciiTheme="minorHAnsi" w:hAnsiTheme="minorHAnsi" w:cstheme="minorHAnsi"/>
        </w:rPr>
        <w:t>l’utilisation</w:t>
      </w:r>
      <w:r w:rsidRPr="00D7076F">
        <w:rPr>
          <w:rFonts w:asciiTheme="minorHAnsi" w:hAnsiTheme="minorHAnsi" w:cstheme="minorHAnsi"/>
          <w:spacing w:val="-5"/>
        </w:rPr>
        <w:t xml:space="preserve"> </w:t>
      </w:r>
      <w:r w:rsidRPr="00D7076F">
        <w:rPr>
          <w:rFonts w:asciiTheme="minorHAnsi" w:hAnsiTheme="minorHAnsi" w:cstheme="minorHAnsi"/>
        </w:rPr>
        <w:t>de</w:t>
      </w:r>
      <w:r w:rsidRPr="00D7076F">
        <w:rPr>
          <w:rFonts w:asciiTheme="minorHAnsi" w:hAnsiTheme="minorHAnsi" w:cstheme="minorHAnsi"/>
          <w:spacing w:val="-5"/>
        </w:rPr>
        <w:t xml:space="preserve"> </w:t>
      </w:r>
      <w:r w:rsidRPr="00D7076F">
        <w:rPr>
          <w:rFonts w:asciiTheme="minorHAnsi" w:hAnsiTheme="minorHAnsi" w:cstheme="minorHAnsi"/>
        </w:rPr>
        <w:t>l’EFB</w:t>
      </w:r>
      <w:r w:rsidRPr="00D7076F">
        <w:rPr>
          <w:rFonts w:asciiTheme="minorHAnsi" w:hAnsiTheme="minorHAnsi" w:cstheme="minorHAnsi"/>
          <w:spacing w:val="-5"/>
        </w:rPr>
        <w:t xml:space="preserve"> </w:t>
      </w:r>
      <w:r w:rsidRPr="00D7076F">
        <w:rPr>
          <w:rFonts w:asciiTheme="minorHAnsi" w:hAnsiTheme="minorHAnsi" w:cstheme="minorHAnsi"/>
        </w:rPr>
        <w:t>complet</w:t>
      </w:r>
      <w:r w:rsidRPr="00D7076F">
        <w:rPr>
          <w:rFonts w:asciiTheme="minorHAnsi" w:hAnsiTheme="minorHAnsi" w:cstheme="minorHAnsi"/>
          <w:spacing w:val="-5"/>
        </w:rPr>
        <w:t xml:space="preserve"> </w:t>
      </w:r>
      <w:r w:rsidRPr="00D7076F">
        <w:rPr>
          <w:rFonts w:asciiTheme="minorHAnsi" w:hAnsiTheme="minorHAnsi" w:cstheme="minorHAnsi"/>
        </w:rPr>
        <w:t>ou</w:t>
      </w:r>
      <w:r w:rsidRPr="00D7076F">
        <w:rPr>
          <w:rFonts w:asciiTheme="minorHAnsi" w:hAnsiTheme="minorHAnsi" w:cstheme="minorHAnsi"/>
          <w:spacing w:val="-5"/>
        </w:rPr>
        <w:t xml:space="preserve"> </w:t>
      </w:r>
      <w:r w:rsidRPr="00D7076F">
        <w:rPr>
          <w:rFonts w:asciiTheme="minorHAnsi" w:hAnsiTheme="minorHAnsi" w:cstheme="minorHAnsi"/>
        </w:rPr>
        <w:t xml:space="preserve">certaines </w:t>
      </w:r>
      <w:r w:rsidRPr="00D7076F">
        <w:rPr>
          <w:rFonts w:asciiTheme="minorHAnsi" w:hAnsiTheme="minorHAnsi" w:cstheme="minorHAnsi"/>
          <w:spacing w:val="-2"/>
        </w:rPr>
        <w:t>fonctionnalités.</w:t>
      </w:r>
    </w:p>
    <w:p w14:paraId="03FC60FE" w14:textId="77777777" w:rsidR="00DE7CE6" w:rsidRPr="00D7076F" w:rsidRDefault="00E02E7B" w:rsidP="00E2772B">
      <w:pPr>
        <w:pStyle w:val="Corpsdetexte"/>
        <w:spacing w:before="81"/>
        <w:ind w:left="282" w:right="14"/>
        <w:jc w:val="both"/>
        <w:rPr>
          <w:rFonts w:asciiTheme="minorHAnsi" w:hAnsiTheme="minorHAnsi" w:cstheme="minorHAnsi"/>
        </w:rPr>
      </w:pPr>
      <w:r w:rsidRPr="00D7076F">
        <w:rPr>
          <w:rFonts w:asciiTheme="minorHAnsi" w:hAnsiTheme="minorHAnsi" w:cstheme="minorHAnsi"/>
        </w:rPr>
        <w:t>Quelques</w:t>
      </w:r>
      <w:r w:rsidRPr="00D7076F">
        <w:rPr>
          <w:rFonts w:asciiTheme="minorHAnsi" w:hAnsiTheme="minorHAnsi" w:cstheme="minorHAnsi"/>
          <w:spacing w:val="-7"/>
        </w:rPr>
        <w:t xml:space="preserve"> </w:t>
      </w:r>
      <w:r w:rsidRPr="00D7076F">
        <w:rPr>
          <w:rFonts w:asciiTheme="minorHAnsi" w:hAnsiTheme="minorHAnsi" w:cstheme="minorHAnsi"/>
        </w:rPr>
        <w:t>exemples</w:t>
      </w:r>
      <w:r w:rsidRPr="00D7076F">
        <w:rPr>
          <w:rFonts w:asciiTheme="minorHAnsi" w:hAnsiTheme="minorHAnsi" w:cstheme="minorHAnsi"/>
          <w:spacing w:val="-6"/>
        </w:rPr>
        <w:t xml:space="preserve"> </w:t>
      </w:r>
      <w:r w:rsidRPr="00D7076F">
        <w:rPr>
          <w:rFonts w:asciiTheme="minorHAnsi" w:hAnsiTheme="minorHAnsi" w:cstheme="minorHAnsi"/>
        </w:rPr>
        <w:t>de</w:t>
      </w:r>
      <w:r w:rsidRPr="00D7076F">
        <w:rPr>
          <w:rFonts w:asciiTheme="minorHAnsi" w:hAnsiTheme="minorHAnsi" w:cstheme="minorHAnsi"/>
          <w:spacing w:val="-6"/>
        </w:rPr>
        <w:t xml:space="preserve"> </w:t>
      </w:r>
      <w:r w:rsidRPr="00D7076F">
        <w:rPr>
          <w:rFonts w:asciiTheme="minorHAnsi" w:hAnsiTheme="minorHAnsi" w:cstheme="minorHAnsi"/>
        </w:rPr>
        <w:t>Disfonctionnement</w:t>
      </w:r>
      <w:r w:rsidRPr="00D7076F">
        <w:rPr>
          <w:rFonts w:asciiTheme="minorHAnsi" w:hAnsiTheme="minorHAnsi" w:cstheme="minorHAnsi"/>
          <w:spacing w:val="-6"/>
        </w:rPr>
        <w:t xml:space="preserve"> </w:t>
      </w:r>
      <w:r w:rsidRPr="00D7076F">
        <w:rPr>
          <w:rFonts w:asciiTheme="minorHAnsi" w:hAnsiTheme="minorHAnsi" w:cstheme="minorHAnsi"/>
        </w:rPr>
        <w:t>EFB</w:t>
      </w:r>
      <w:r w:rsidRPr="00D7076F">
        <w:rPr>
          <w:rFonts w:asciiTheme="minorHAnsi" w:hAnsiTheme="minorHAnsi" w:cstheme="minorHAnsi"/>
          <w:spacing w:val="-6"/>
        </w:rPr>
        <w:t xml:space="preserve"> </w:t>
      </w:r>
      <w:r w:rsidRPr="00D7076F">
        <w:rPr>
          <w:rFonts w:asciiTheme="minorHAnsi" w:hAnsiTheme="minorHAnsi" w:cstheme="minorHAnsi"/>
          <w:spacing w:val="-10"/>
        </w:rPr>
        <w:t>:</w:t>
      </w:r>
    </w:p>
    <w:p w14:paraId="0421A58D" w14:textId="77777777" w:rsidR="00DE7CE6" w:rsidRPr="00D7076F" w:rsidRDefault="00E02E7B" w:rsidP="00977D44">
      <w:pPr>
        <w:pStyle w:val="Paragraphedeliste"/>
        <w:numPr>
          <w:ilvl w:val="4"/>
          <w:numId w:val="8"/>
        </w:numPr>
        <w:tabs>
          <w:tab w:val="left" w:pos="1096"/>
        </w:tabs>
        <w:spacing w:before="51"/>
        <w:ind w:left="851" w:right="14"/>
        <w:jc w:val="both"/>
        <w:rPr>
          <w:rFonts w:asciiTheme="minorHAnsi" w:hAnsiTheme="minorHAnsi" w:cstheme="minorHAnsi"/>
          <w:sz w:val="20"/>
        </w:rPr>
      </w:pPr>
      <w:r w:rsidRPr="00D7076F">
        <w:rPr>
          <w:rFonts w:asciiTheme="minorHAnsi" w:hAnsiTheme="minorHAnsi" w:cstheme="minorHAnsi"/>
          <w:sz w:val="20"/>
        </w:rPr>
        <w:t>L’iPad</w:t>
      </w:r>
      <w:r w:rsidRPr="00D7076F">
        <w:rPr>
          <w:rFonts w:asciiTheme="minorHAnsi" w:hAnsiTheme="minorHAnsi" w:cstheme="minorHAnsi"/>
          <w:spacing w:val="-5"/>
          <w:sz w:val="20"/>
        </w:rPr>
        <w:t xml:space="preserve"> </w:t>
      </w:r>
      <w:r w:rsidRPr="00D7076F">
        <w:rPr>
          <w:rFonts w:asciiTheme="minorHAnsi" w:hAnsiTheme="minorHAnsi" w:cstheme="minorHAnsi"/>
          <w:sz w:val="20"/>
        </w:rPr>
        <w:t>ne</w:t>
      </w:r>
      <w:r w:rsidRPr="00D7076F">
        <w:rPr>
          <w:rFonts w:asciiTheme="minorHAnsi" w:hAnsiTheme="minorHAnsi" w:cstheme="minorHAnsi"/>
          <w:spacing w:val="-5"/>
          <w:sz w:val="20"/>
        </w:rPr>
        <w:t xml:space="preserve"> </w:t>
      </w:r>
      <w:r w:rsidRPr="00D7076F">
        <w:rPr>
          <w:rFonts w:asciiTheme="minorHAnsi" w:hAnsiTheme="minorHAnsi" w:cstheme="minorHAnsi"/>
          <w:sz w:val="20"/>
        </w:rPr>
        <w:t>démarre</w:t>
      </w:r>
      <w:r w:rsidRPr="00D7076F">
        <w:rPr>
          <w:rFonts w:asciiTheme="minorHAnsi" w:hAnsiTheme="minorHAnsi" w:cstheme="minorHAnsi"/>
          <w:spacing w:val="-4"/>
          <w:sz w:val="20"/>
        </w:rPr>
        <w:t xml:space="preserve"> </w:t>
      </w:r>
      <w:r w:rsidRPr="00D7076F">
        <w:rPr>
          <w:rFonts w:asciiTheme="minorHAnsi" w:hAnsiTheme="minorHAnsi" w:cstheme="minorHAnsi"/>
          <w:spacing w:val="-5"/>
          <w:sz w:val="20"/>
        </w:rPr>
        <w:t>pas</w:t>
      </w:r>
    </w:p>
    <w:p w14:paraId="19D8CB52" w14:textId="082E1315" w:rsidR="00DE7CE6" w:rsidRPr="00D7076F" w:rsidRDefault="00E02E7B" w:rsidP="00977D44">
      <w:pPr>
        <w:pStyle w:val="Paragraphedeliste"/>
        <w:numPr>
          <w:ilvl w:val="4"/>
          <w:numId w:val="8"/>
        </w:numPr>
        <w:tabs>
          <w:tab w:val="left" w:pos="1096"/>
        </w:tabs>
        <w:spacing w:before="29"/>
        <w:ind w:left="851" w:right="14"/>
        <w:jc w:val="both"/>
        <w:rPr>
          <w:rFonts w:asciiTheme="minorHAnsi" w:hAnsiTheme="minorHAnsi" w:cstheme="minorHAnsi"/>
          <w:sz w:val="20"/>
        </w:rPr>
      </w:pPr>
      <w:r w:rsidRPr="00D7076F">
        <w:rPr>
          <w:rFonts w:asciiTheme="minorHAnsi" w:hAnsiTheme="minorHAnsi" w:cstheme="minorHAnsi"/>
          <w:sz w:val="20"/>
        </w:rPr>
        <w:t>L’iPad</w:t>
      </w:r>
      <w:r w:rsidRPr="00D7076F">
        <w:rPr>
          <w:rFonts w:asciiTheme="minorHAnsi" w:hAnsiTheme="minorHAnsi" w:cstheme="minorHAnsi"/>
          <w:spacing w:val="-5"/>
          <w:sz w:val="20"/>
        </w:rPr>
        <w:t xml:space="preserve"> </w:t>
      </w:r>
      <w:r w:rsidRPr="00D7076F">
        <w:rPr>
          <w:rFonts w:asciiTheme="minorHAnsi" w:hAnsiTheme="minorHAnsi" w:cstheme="minorHAnsi"/>
          <w:sz w:val="20"/>
        </w:rPr>
        <w:t>"freeze"</w:t>
      </w:r>
      <w:r w:rsidRPr="00D7076F">
        <w:rPr>
          <w:rFonts w:asciiTheme="minorHAnsi" w:hAnsiTheme="minorHAnsi" w:cstheme="minorHAnsi"/>
          <w:spacing w:val="-5"/>
          <w:sz w:val="20"/>
        </w:rPr>
        <w:t xml:space="preserve"> </w:t>
      </w:r>
      <w:r w:rsidRPr="00D7076F">
        <w:rPr>
          <w:rFonts w:asciiTheme="minorHAnsi" w:hAnsiTheme="minorHAnsi" w:cstheme="minorHAnsi"/>
          <w:sz w:val="20"/>
        </w:rPr>
        <w:t>et</w:t>
      </w:r>
      <w:r w:rsidRPr="00D7076F">
        <w:rPr>
          <w:rFonts w:asciiTheme="minorHAnsi" w:hAnsiTheme="minorHAnsi" w:cstheme="minorHAnsi"/>
          <w:spacing w:val="-5"/>
          <w:sz w:val="20"/>
        </w:rPr>
        <w:t xml:space="preserve"> </w:t>
      </w:r>
      <w:r w:rsidRPr="00D7076F">
        <w:rPr>
          <w:rFonts w:asciiTheme="minorHAnsi" w:hAnsiTheme="minorHAnsi" w:cstheme="minorHAnsi"/>
          <w:sz w:val="20"/>
        </w:rPr>
        <w:t>ne</w:t>
      </w:r>
      <w:r w:rsidRPr="00D7076F">
        <w:rPr>
          <w:rFonts w:asciiTheme="minorHAnsi" w:hAnsiTheme="minorHAnsi" w:cstheme="minorHAnsi"/>
          <w:spacing w:val="-5"/>
          <w:sz w:val="20"/>
        </w:rPr>
        <w:t xml:space="preserve"> </w:t>
      </w:r>
      <w:r w:rsidRPr="00D7076F">
        <w:rPr>
          <w:rFonts w:asciiTheme="minorHAnsi" w:hAnsiTheme="minorHAnsi" w:cstheme="minorHAnsi"/>
          <w:sz w:val="20"/>
        </w:rPr>
        <w:t>redémarre</w:t>
      </w:r>
      <w:r w:rsidRPr="00D7076F">
        <w:rPr>
          <w:rFonts w:asciiTheme="minorHAnsi" w:hAnsiTheme="minorHAnsi" w:cstheme="minorHAnsi"/>
          <w:spacing w:val="-5"/>
          <w:sz w:val="20"/>
        </w:rPr>
        <w:t xml:space="preserve"> pas</w:t>
      </w:r>
    </w:p>
    <w:p w14:paraId="2CFCCC00" w14:textId="77777777" w:rsidR="00DE7CE6" w:rsidRPr="00D7076F" w:rsidRDefault="00E02E7B" w:rsidP="00977D44">
      <w:pPr>
        <w:pStyle w:val="Paragraphedeliste"/>
        <w:numPr>
          <w:ilvl w:val="4"/>
          <w:numId w:val="8"/>
        </w:numPr>
        <w:tabs>
          <w:tab w:val="left" w:pos="1096"/>
        </w:tabs>
        <w:ind w:left="851" w:right="14"/>
        <w:jc w:val="both"/>
        <w:rPr>
          <w:rFonts w:asciiTheme="minorHAnsi" w:hAnsiTheme="minorHAnsi" w:cstheme="minorHAnsi"/>
          <w:sz w:val="20"/>
        </w:rPr>
      </w:pPr>
      <w:r w:rsidRPr="00D7076F">
        <w:rPr>
          <w:rFonts w:asciiTheme="minorHAnsi" w:hAnsiTheme="minorHAnsi" w:cstheme="minorHAnsi"/>
          <w:sz w:val="20"/>
        </w:rPr>
        <w:t>Ecran</w:t>
      </w:r>
      <w:r w:rsidRPr="00D7076F">
        <w:rPr>
          <w:rFonts w:asciiTheme="minorHAnsi" w:hAnsiTheme="minorHAnsi" w:cstheme="minorHAnsi"/>
          <w:spacing w:val="-6"/>
          <w:sz w:val="20"/>
        </w:rPr>
        <w:t xml:space="preserve"> </w:t>
      </w:r>
      <w:r w:rsidRPr="00D7076F">
        <w:rPr>
          <w:rFonts w:asciiTheme="minorHAnsi" w:hAnsiTheme="minorHAnsi" w:cstheme="minorHAnsi"/>
          <w:sz w:val="20"/>
        </w:rPr>
        <w:t>tactile</w:t>
      </w:r>
      <w:r w:rsidRPr="00D7076F">
        <w:rPr>
          <w:rFonts w:asciiTheme="minorHAnsi" w:hAnsiTheme="minorHAnsi" w:cstheme="minorHAnsi"/>
          <w:spacing w:val="-5"/>
          <w:sz w:val="20"/>
        </w:rPr>
        <w:t xml:space="preserve"> </w:t>
      </w:r>
      <w:r w:rsidRPr="00D7076F">
        <w:rPr>
          <w:rFonts w:asciiTheme="minorHAnsi" w:hAnsiTheme="minorHAnsi" w:cstheme="minorHAnsi"/>
          <w:spacing w:val="-4"/>
          <w:sz w:val="20"/>
        </w:rPr>
        <w:t>INOP</w:t>
      </w:r>
    </w:p>
    <w:p w14:paraId="792AF337" w14:textId="77777777" w:rsidR="00DE7CE6" w:rsidRPr="00D7076F" w:rsidRDefault="00E02E7B" w:rsidP="00977D44">
      <w:pPr>
        <w:pStyle w:val="Paragraphedeliste"/>
        <w:numPr>
          <w:ilvl w:val="4"/>
          <w:numId w:val="8"/>
        </w:numPr>
        <w:tabs>
          <w:tab w:val="left" w:pos="1096"/>
        </w:tabs>
        <w:spacing w:before="31"/>
        <w:ind w:left="851" w:right="14"/>
        <w:jc w:val="both"/>
        <w:rPr>
          <w:rFonts w:asciiTheme="minorHAnsi" w:hAnsiTheme="minorHAnsi" w:cstheme="minorHAnsi"/>
          <w:sz w:val="20"/>
        </w:rPr>
      </w:pPr>
      <w:r w:rsidRPr="00D7076F">
        <w:rPr>
          <w:rFonts w:asciiTheme="minorHAnsi" w:hAnsiTheme="minorHAnsi" w:cstheme="minorHAnsi"/>
          <w:sz w:val="20"/>
        </w:rPr>
        <w:t>Software</w:t>
      </w:r>
      <w:r w:rsidRPr="00D7076F">
        <w:rPr>
          <w:rFonts w:asciiTheme="minorHAnsi" w:hAnsiTheme="minorHAnsi" w:cstheme="minorHAnsi"/>
          <w:spacing w:val="-5"/>
          <w:sz w:val="20"/>
        </w:rPr>
        <w:t xml:space="preserve"> </w:t>
      </w:r>
      <w:r w:rsidRPr="00D7076F">
        <w:rPr>
          <w:rFonts w:asciiTheme="minorHAnsi" w:hAnsiTheme="minorHAnsi" w:cstheme="minorHAnsi"/>
          <w:sz w:val="20"/>
        </w:rPr>
        <w:t>non</w:t>
      </w:r>
      <w:r w:rsidRPr="00D7076F">
        <w:rPr>
          <w:rFonts w:asciiTheme="minorHAnsi" w:hAnsiTheme="minorHAnsi" w:cstheme="minorHAnsi"/>
          <w:spacing w:val="-3"/>
          <w:sz w:val="20"/>
        </w:rPr>
        <w:t xml:space="preserve"> </w:t>
      </w:r>
      <w:r w:rsidRPr="00D7076F">
        <w:rPr>
          <w:rFonts w:asciiTheme="minorHAnsi" w:hAnsiTheme="minorHAnsi" w:cstheme="minorHAnsi"/>
          <w:sz w:val="20"/>
        </w:rPr>
        <w:t>à</w:t>
      </w:r>
      <w:r w:rsidRPr="00D7076F">
        <w:rPr>
          <w:rFonts w:asciiTheme="minorHAnsi" w:hAnsiTheme="minorHAnsi" w:cstheme="minorHAnsi"/>
          <w:spacing w:val="-5"/>
          <w:sz w:val="20"/>
        </w:rPr>
        <w:t xml:space="preserve"> </w:t>
      </w:r>
      <w:r w:rsidRPr="00D7076F">
        <w:rPr>
          <w:rFonts w:asciiTheme="minorHAnsi" w:hAnsiTheme="minorHAnsi" w:cstheme="minorHAnsi"/>
          <w:spacing w:val="-4"/>
          <w:sz w:val="20"/>
        </w:rPr>
        <w:t>jour</w:t>
      </w:r>
    </w:p>
    <w:p w14:paraId="7FC16F4D" w14:textId="6A9ECF63" w:rsidR="00DE7CE6" w:rsidRPr="00D7076F" w:rsidRDefault="00E02E7B" w:rsidP="00E2772B">
      <w:pPr>
        <w:pStyle w:val="Corpsdetexte"/>
        <w:spacing w:before="70" w:line="249" w:lineRule="auto"/>
        <w:ind w:left="282" w:right="14"/>
        <w:jc w:val="both"/>
        <w:rPr>
          <w:rFonts w:asciiTheme="minorHAnsi" w:hAnsiTheme="minorHAnsi" w:cstheme="minorHAnsi"/>
        </w:rPr>
      </w:pPr>
      <w:r w:rsidRPr="00D7076F">
        <w:rPr>
          <w:rFonts w:asciiTheme="minorHAnsi" w:hAnsiTheme="minorHAnsi" w:cstheme="minorHAnsi"/>
          <w:spacing w:val="-2"/>
        </w:rPr>
        <w:t>Il</w:t>
      </w:r>
      <w:r w:rsidRPr="00D7076F">
        <w:rPr>
          <w:rFonts w:asciiTheme="minorHAnsi" w:hAnsiTheme="minorHAnsi" w:cstheme="minorHAnsi"/>
          <w:spacing w:val="-6"/>
        </w:rPr>
        <w:t xml:space="preserve"> </w:t>
      </w:r>
      <w:r w:rsidRPr="00D7076F">
        <w:rPr>
          <w:rFonts w:asciiTheme="minorHAnsi" w:hAnsiTheme="minorHAnsi" w:cstheme="minorHAnsi"/>
          <w:spacing w:val="-2"/>
        </w:rPr>
        <w:t>convient</w:t>
      </w:r>
      <w:r w:rsidRPr="00D7076F">
        <w:rPr>
          <w:rFonts w:asciiTheme="minorHAnsi" w:hAnsiTheme="minorHAnsi" w:cstheme="minorHAnsi"/>
          <w:spacing w:val="-5"/>
        </w:rPr>
        <w:t xml:space="preserve"> </w:t>
      </w:r>
      <w:r w:rsidRPr="00D7076F">
        <w:rPr>
          <w:rFonts w:asciiTheme="minorHAnsi" w:hAnsiTheme="minorHAnsi" w:cstheme="minorHAnsi"/>
          <w:spacing w:val="-2"/>
        </w:rPr>
        <w:t>aux</w:t>
      </w:r>
      <w:r w:rsidRPr="00D7076F">
        <w:rPr>
          <w:rFonts w:asciiTheme="minorHAnsi" w:hAnsiTheme="minorHAnsi" w:cstheme="minorHAnsi"/>
          <w:spacing w:val="-6"/>
        </w:rPr>
        <w:t xml:space="preserve"> </w:t>
      </w:r>
      <w:r w:rsidRPr="00D7076F">
        <w:rPr>
          <w:rFonts w:asciiTheme="minorHAnsi" w:hAnsiTheme="minorHAnsi" w:cstheme="minorHAnsi"/>
          <w:spacing w:val="-2"/>
        </w:rPr>
        <w:t>pilotes</w:t>
      </w:r>
      <w:r w:rsidRPr="00D7076F">
        <w:rPr>
          <w:rFonts w:asciiTheme="minorHAnsi" w:hAnsiTheme="minorHAnsi" w:cstheme="minorHAnsi"/>
          <w:spacing w:val="-6"/>
        </w:rPr>
        <w:t xml:space="preserve"> </w:t>
      </w:r>
      <w:r w:rsidRPr="00D7076F">
        <w:rPr>
          <w:rFonts w:asciiTheme="minorHAnsi" w:hAnsiTheme="minorHAnsi" w:cstheme="minorHAnsi"/>
          <w:spacing w:val="-2"/>
        </w:rPr>
        <w:t>de</w:t>
      </w:r>
      <w:r w:rsidRPr="00D7076F">
        <w:rPr>
          <w:rFonts w:asciiTheme="minorHAnsi" w:hAnsiTheme="minorHAnsi" w:cstheme="minorHAnsi"/>
          <w:spacing w:val="-6"/>
        </w:rPr>
        <w:t xml:space="preserve"> </w:t>
      </w:r>
      <w:r w:rsidRPr="00D7076F">
        <w:rPr>
          <w:rFonts w:asciiTheme="minorHAnsi" w:hAnsiTheme="minorHAnsi" w:cstheme="minorHAnsi"/>
          <w:spacing w:val="-2"/>
        </w:rPr>
        <w:t>détecter</w:t>
      </w:r>
      <w:r w:rsidRPr="00D7076F">
        <w:rPr>
          <w:rFonts w:asciiTheme="minorHAnsi" w:hAnsiTheme="minorHAnsi" w:cstheme="minorHAnsi"/>
          <w:spacing w:val="-6"/>
        </w:rPr>
        <w:t xml:space="preserve"> </w:t>
      </w:r>
      <w:r w:rsidRPr="00D7076F">
        <w:rPr>
          <w:rFonts w:asciiTheme="minorHAnsi" w:hAnsiTheme="minorHAnsi" w:cstheme="minorHAnsi"/>
          <w:spacing w:val="-2"/>
        </w:rPr>
        <w:t>la</w:t>
      </w:r>
      <w:r w:rsidRPr="00D7076F">
        <w:rPr>
          <w:rFonts w:asciiTheme="minorHAnsi" w:hAnsiTheme="minorHAnsi" w:cstheme="minorHAnsi"/>
          <w:spacing w:val="-6"/>
        </w:rPr>
        <w:t xml:space="preserve"> </w:t>
      </w:r>
      <w:r w:rsidRPr="00D7076F">
        <w:rPr>
          <w:rFonts w:asciiTheme="minorHAnsi" w:hAnsiTheme="minorHAnsi" w:cstheme="minorHAnsi"/>
          <w:spacing w:val="-2"/>
        </w:rPr>
        <w:t>panne</w:t>
      </w:r>
      <w:r w:rsidRPr="00D7076F">
        <w:rPr>
          <w:rFonts w:asciiTheme="minorHAnsi" w:hAnsiTheme="minorHAnsi" w:cstheme="minorHAnsi"/>
          <w:spacing w:val="-6"/>
        </w:rPr>
        <w:t xml:space="preserve"> </w:t>
      </w:r>
      <w:r w:rsidRPr="00D7076F">
        <w:rPr>
          <w:rFonts w:asciiTheme="minorHAnsi" w:hAnsiTheme="minorHAnsi" w:cstheme="minorHAnsi"/>
          <w:spacing w:val="-2"/>
        </w:rPr>
        <w:t>et</w:t>
      </w:r>
      <w:r w:rsidRPr="00D7076F">
        <w:rPr>
          <w:rFonts w:asciiTheme="minorHAnsi" w:hAnsiTheme="minorHAnsi" w:cstheme="minorHAnsi"/>
          <w:spacing w:val="-6"/>
        </w:rPr>
        <w:t xml:space="preserve"> </w:t>
      </w:r>
      <w:r w:rsidRPr="00D7076F">
        <w:rPr>
          <w:rFonts w:asciiTheme="minorHAnsi" w:hAnsiTheme="minorHAnsi" w:cstheme="minorHAnsi"/>
          <w:spacing w:val="-2"/>
        </w:rPr>
        <w:t>de</w:t>
      </w:r>
      <w:r w:rsidRPr="00D7076F">
        <w:rPr>
          <w:rFonts w:asciiTheme="minorHAnsi" w:hAnsiTheme="minorHAnsi" w:cstheme="minorHAnsi"/>
          <w:spacing w:val="-7"/>
        </w:rPr>
        <w:t xml:space="preserve"> </w:t>
      </w:r>
      <w:r w:rsidRPr="00D7076F">
        <w:rPr>
          <w:rFonts w:asciiTheme="minorHAnsi" w:hAnsiTheme="minorHAnsi" w:cstheme="minorHAnsi"/>
          <w:spacing w:val="-2"/>
        </w:rPr>
        <w:t>la</w:t>
      </w:r>
      <w:r w:rsidRPr="00D7076F">
        <w:rPr>
          <w:rFonts w:asciiTheme="minorHAnsi" w:hAnsiTheme="minorHAnsi" w:cstheme="minorHAnsi"/>
          <w:spacing w:val="-6"/>
        </w:rPr>
        <w:t xml:space="preserve"> </w:t>
      </w:r>
      <w:r w:rsidRPr="00D7076F">
        <w:rPr>
          <w:rFonts w:asciiTheme="minorHAnsi" w:hAnsiTheme="minorHAnsi" w:cstheme="minorHAnsi"/>
          <w:spacing w:val="-2"/>
        </w:rPr>
        <w:t>reporter</w:t>
      </w:r>
      <w:r w:rsidRPr="00D7076F">
        <w:rPr>
          <w:rFonts w:asciiTheme="minorHAnsi" w:hAnsiTheme="minorHAnsi" w:cstheme="minorHAnsi"/>
          <w:spacing w:val="-7"/>
        </w:rPr>
        <w:t xml:space="preserve"> </w:t>
      </w:r>
      <w:r w:rsidRPr="00D7076F">
        <w:rPr>
          <w:rFonts w:asciiTheme="minorHAnsi" w:hAnsiTheme="minorHAnsi" w:cstheme="minorHAnsi"/>
          <w:spacing w:val="-2"/>
        </w:rPr>
        <w:t>au</w:t>
      </w:r>
      <w:r w:rsidRPr="00D7076F">
        <w:rPr>
          <w:rFonts w:asciiTheme="minorHAnsi" w:hAnsiTheme="minorHAnsi" w:cstheme="minorHAnsi"/>
          <w:spacing w:val="-6"/>
        </w:rPr>
        <w:t xml:space="preserve"> </w:t>
      </w:r>
      <w:r w:rsidRPr="00D7076F">
        <w:rPr>
          <w:rFonts w:asciiTheme="minorHAnsi" w:hAnsiTheme="minorHAnsi" w:cstheme="minorHAnsi"/>
          <w:spacing w:val="-2"/>
        </w:rPr>
        <w:t>CRM/ATL</w:t>
      </w:r>
      <w:r w:rsidRPr="00D7076F">
        <w:rPr>
          <w:rFonts w:asciiTheme="minorHAnsi" w:hAnsiTheme="minorHAnsi" w:cstheme="minorHAnsi"/>
          <w:spacing w:val="-13"/>
        </w:rPr>
        <w:t xml:space="preserve"> </w:t>
      </w:r>
      <w:r w:rsidRPr="00D7076F">
        <w:rPr>
          <w:rFonts w:asciiTheme="minorHAnsi" w:hAnsiTheme="minorHAnsi" w:cstheme="minorHAnsi"/>
          <w:spacing w:val="-2"/>
        </w:rPr>
        <w:t xml:space="preserve">logbook </w:t>
      </w:r>
      <w:r w:rsidRPr="00D7076F">
        <w:rPr>
          <w:rFonts w:asciiTheme="minorHAnsi" w:hAnsiTheme="minorHAnsi" w:cstheme="minorHAnsi"/>
        </w:rPr>
        <w:t>dans le champ « discrepencies field » : EFB FAILURE et de renseigner le côté affecté (CAPT/FO) - sans pour autant définir le type de panne (Software ou Hardware</w:t>
      </w:r>
      <w:r w:rsidRPr="00D7076F">
        <w:rPr>
          <w:rFonts w:asciiTheme="minorHAnsi" w:hAnsiTheme="minorHAnsi" w:cstheme="minorHAnsi"/>
          <w:spacing w:val="-5"/>
        </w:rPr>
        <w:t xml:space="preserve"> </w:t>
      </w:r>
      <w:r w:rsidRPr="00D7076F">
        <w:rPr>
          <w:rFonts w:asciiTheme="minorHAnsi" w:hAnsiTheme="minorHAnsi" w:cstheme="minorHAnsi"/>
        </w:rPr>
        <w:t>ou</w:t>
      </w:r>
      <w:r w:rsidRPr="00D7076F">
        <w:rPr>
          <w:rFonts w:asciiTheme="minorHAnsi" w:hAnsiTheme="minorHAnsi" w:cstheme="minorHAnsi"/>
          <w:spacing w:val="-4"/>
        </w:rPr>
        <w:t xml:space="preserve"> </w:t>
      </w:r>
      <w:r w:rsidRPr="00D7076F">
        <w:rPr>
          <w:rFonts w:asciiTheme="minorHAnsi" w:hAnsiTheme="minorHAnsi" w:cstheme="minorHAnsi"/>
        </w:rPr>
        <w:t>alimentation).</w:t>
      </w:r>
      <w:r w:rsidRPr="00D7076F">
        <w:rPr>
          <w:rFonts w:asciiTheme="minorHAnsi" w:hAnsiTheme="minorHAnsi" w:cstheme="minorHAnsi"/>
          <w:spacing w:val="-5"/>
        </w:rPr>
        <w:t xml:space="preserve"> </w:t>
      </w:r>
      <w:r w:rsidRPr="00D7076F">
        <w:rPr>
          <w:rFonts w:asciiTheme="minorHAnsi" w:hAnsiTheme="minorHAnsi" w:cstheme="minorHAnsi"/>
        </w:rPr>
        <w:t>L’équipage</w:t>
      </w:r>
      <w:r w:rsidRPr="00D7076F">
        <w:rPr>
          <w:rFonts w:asciiTheme="minorHAnsi" w:hAnsiTheme="minorHAnsi" w:cstheme="minorHAnsi"/>
          <w:spacing w:val="-5"/>
        </w:rPr>
        <w:t xml:space="preserve"> </w:t>
      </w:r>
      <w:r w:rsidRPr="00D7076F">
        <w:rPr>
          <w:rFonts w:asciiTheme="minorHAnsi" w:hAnsiTheme="minorHAnsi" w:cstheme="minorHAnsi"/>
        </w:rPr>
        <w:t>devra</w:t>
      </w:r>
      <w:r w:rsidRPr="00D7076F">
        <w:rPr>
          <w:rFonts w:asciiTheme="minorHAnsi" w:hAnsiTheme="minorHAnsi" w:cstheme="minorHAnsi"/>
          <w:spacing w:val="-5"/>
        </w:rPr>
        <w:t xml:space="preserve"> </w:t>
      </w:r>
      <w:r w:rsidRPr="00D7076F">
        <w:rPr>
          <w:rFonts w:asciiTheme="minorHAnsi" w:hAnsiTheme="minorHAnsi" w:cstheme="minorHAnsi"/>
        </w:rPr>
        <w:t>donner</w:t>
      </w:r>
      <w:r w:rsidRPr="00D7076F">
        <w:rPr>
          <w:rFonts w:asciiTheme="minorHAnsi" w:hAnsiTheme="minorHAnsi" w:cstheme="minorHAnsi"/>
          <w:spacing w:val="-5"/>
        </w:rPr>
        <w:t xml:space="preserve"> </w:t>
      </w:r>
      <w:r w:rsidRPr="00D7076F">
        <w:rPr>
          <w:rFonts w:asciiTheme="minorHAnsi" w:hAnsiTheme="minorHAnsi" w:cstheme="minorHAnsi"/>
        </w:rPr>
        <w:t>un</w:t>
      </w:r>
      <w:r w:rsidRPr="00D7076F">
        <w:rPr>
          <w:rFonts w:asciiTheme="minorHAnsi" w:hAnsiTheme="minorHAnsi" w:cstheme="minorHAnsi"/>
          <w:spacing w:val="-4"/>
        </w:rPr>
        <w:t xml:space="preserve"> </w:t>
      </w:r>
      <w:r w:rsidRPr="00D7076F">
        <w:rPr>
          <w:rFonts w:asciiTheme="minorHAnsi" w:hAnsiTheme="minorHAnsi" w:cstheme="minorHAnsi"/>
        </w:rPr>
        <w:t>«</w:t>
      </w:r>
      <w:r w:rsidRPr="00D7076F">
        <w:rPr>
          <w:rFonts w:asciiTheme="minorHAnsi" w:hAnsiTheme="minorHAnsi" w:cstheme="minorHAnsi"/>
          <w:spacing w:val="-5"/>
        </w:rPr>
        <w:t xml:space="preserve"> </w:t>
      </w:r>
      <w:r w:rsidRPr="00D7076F">
        <w:rPr>
          <w:rFonts w:asciiTheme="minorHAnsi" w:hAnsiTheme="minorHAnsi" w:cstheme="minorHAnsi"/>
        </w:rPr>
        <w:t>status</w:t>
      </w:r>
      <w:r w:rsidRPr="00D7076F">
        <w:rPr>
          <w:rFonts w:asciiTheme="minorHAnsi" w:hAnsiTheme="minorHAnsi" w:cstheme="minorHAnsi"/>
          <w:spacing w:val="-8"/>
        </w:rPr>
        <w:t xml:space="preserve"> </w:t>
      </w:r>
      <w:r w:rsidRPr="00D7076F">
        <w:rPr>
          <w:rFonts w:asciiTheme="minorHAnsi" w:hAnsiTheme="minorHAnsi" w:cstheme="minorHAnsi"/>
        </w:rPr>
        <w:t>»</w:t>
      </w:r>
      <w:r w:rsidRPr="00D7076F">
        <w:rPr>
          <w:rFonts w:asciiTheme="minorHAnsi" w:hAnsiTheme="minorHAnsi" w:cstheme="minorHAnsi"/>
          <w:spacing w:val="-4"/>
        </w:rPr>
        <w:t xml:space="preserve"> </w:t>
      </w:r>
      <w:r w:rsidRPr="00D7076F">
        <w:rPr>
          <w:rFonts w:asciiTheme="minorHAnsi" w:hAnsiTheme="minorHAnsi" w:cstheme="minorHAnsi"/>
        </w:rPr>
        <w:t>des</w:t>
      </w:r>
      <w:r w:rsidRPr="00D7076F">
        <w:rPr>
          <w:rFonts w:asciiTheme="minorHAnsi" w:hAnsiTheme="minorHAnsi" w:cstheme="minorHAnsi"/>
          <w:spacing w:val="-5"/>
        </w:rPr>
        <w:t xml:space="preserve"> </w:t>
      </w:r>
      <w:r w:rsidRPr="00D7076F">
        <w:rPr>
          <w:rFonts w:asciiTheme="minorHAnsi" w:hAnsiTheme="minorHAnsi" w:cstheme="minorHAnsi"/>
        </w:rPr>
        <w:t>softwares “Charts+/Flysmart” OK ou INOP.</w:t>
      </w:r>
    </w:p>
    <w:p w14:paraId="3AD7D396" w14:textId="77777777" w:rsidR="00DE7CE6" w:rsidRPr="00D7076F" w:rsidRDefault="00E02E7B" w:rsidP="00E2772B">
      <w:pPr>
        <w:pStyle w:val="Corpsdetexte"/>
        <w:spacing w:before="83" w:line="333" w:lineRule="auto"/>
        <w:ind w:left="282" w:right="14"/>
        <w:jc w:val="both"/>
        <w:rPr>
          <w:rFonts w:asciiTheme="minorHAnsi" w:hAnsiTheme="minorHAnsi" w:cstheme="minorHAnsi"/>
        </w:rPr>
      </w:pPr>
      <w:r w:rsidRPr="00D7076F">
        <w:rPr>
          <w:rFonts w:asciiTheme="minorHAnsi" w:hAnsiTheme="minorHAnsi" w:cstheme="minorHAnsi"/>
        </w:rPr>
        <w:t>Dans</w:t>
      </w:r>
      <w:r w:rsidRPr="00D7076F">
        <w:rPr>
          <w:rFonts w:asciiTheme="minorHAnsi" w:hAnsiTheme="minorHAnsi" w:cstheme="minorHAnsi"/>
          <w:spacing w:val="-5"/>
        </w:rPr>
        <w:t xml:space="preserve"> </w:t>
      </w:r>
      <w:r w:rsidRPr="00D7076F">
        <w:rPr>
          <w:rFonts w:asciiTheme="minorHAnsi" w:hAnsiTheme="minorHAnsi" w:cstheme="minorHAnsi"/>
        </w:rPr>
        <w:t>tous</w:t>
      </w:r>
      <w:r w:rsidRPr="00D7076F">
        <w:rPr>
          <w:rFonts w:asciiTheme="minorHAnsi" w:hAnsiTheme="minorHAnsi" w:cstheme="minorHAnsi"/>
          <w:spacing w:val="-5"/>
        </w:rPr>
        <w:t xml:space="preserve"> </w:t>
      </w:r>
      <w:r w:rsidRPr="00D7076F">
        <w:rPr>
          <w:rFonts w:asciiTheme="minorHAnsi" w:hAnsiTheme="minorHAnsi" w:cstheme="minorHAnsi"/>
        </w:rPr>
        <w:t>les</w:t>
      </w:r>
      <w:r w:rsidRPr="00D7076F">
        <w:rPr>
          <w:rFonts w:asciiTheme="minorHAnsi" w:hAnsiTheme="minorHAnsi" w:cstheme="minorHAnsi"/>
          <w:spacing w:val="-5"/>
        </w:rPr>
        <w:t xml:space="preserve"> </w:t>
      </w:r>
      <w:r w:rsidRPr="00D7076F">
        <w:rPr>
          <w:rFonts w:asciiTheme="minorHAnsi" w:hAnsiTheme="minorHAnsi" w:cstheme="minorHAnsi"/>
        </w:rPr>
        <w:t>cas,</w:t>
      </w:r>
      <w:r w:rsidRPr="00D7076F">
        <w:rPr>
          <w:rFonts w:asciiTheme="minorHAnsi" w:hAnsiTheme="minorHAnsi" w:cstheme="minorHAnsi"/>
          <w:spacing w:val="-5"/>
        </w:rPr>
        <w:t xml:space="preserve"> </w:t>
      </w:r>
      <w:r w:rsidRPr="00D7076F">
        <w:rPr>
          <w:rFonts w:asciiTheme="minorHAnsi" w:hAnsiTheme="minorHAnsi" w:cstheme="minorHAnsi"/>
        </w:rPr>
        <w:t>l’équipage</w:t>
      </w:r>
      <w:r w:rsidRPr="00D7076F">
        <w:rPr>
          <w:rFonts w:asciiTheme="minorHAnsi" w:hAnsiTheme="minorHAnsi" w:cstheme="minorHAnsi"/>
          <w:spacing w:val="-5"/>
        </w:rPr>
        <w:t xml:space="preserve"> </w:t>
      </w:r>
      <w:r w:rsidRPr="00D7076F">
        <w:rPr>
          <w:rFonts w:asciiTheme="minorHAnsi" w:hAnsiTheme="minorHAnsi" w:cstheme="minorHAnsi"/>
        </w:rPr>
        <w:t>transmet</w:t>
      </w:r>
      <w:r w:rsidRPr="00D7076F">
        <w:rPr>
          <w:rFonts w:asciiTheme="minorHAnsi" w:hAnsiTheme="minorHAnsi" w:cstheme="minorHAnsi"/>
          <w:spacing w:val="-5"/>
        </w:rPr>
        <w:t xml:space="preserve"> </w:t>
      </w:r>
      <w:r w:rsidRPr="00D7076F">
        <w:rPr>
          <w:rFonts w:asciiTheme="minorHAnsi" w:hAnsiTheme="minorHAnsi" w:cstheme="minorHAnsi"/>
        </w:rPr>
        <w:t>l’information</w:t>
      </w:r>
      <w:r w:rsidRPr="00D7076F">
        <w:rPr>
          <w:rFonts w:asciiTheme="minorHAnsi" w:hAnsiTheme="minorHAnsi" w:cstheme="minorHAnsi"/>
          <w:spacing w:val="-5"/>
        </w:rPr>
        <w:t xml:space="preserve"> </w:t>
      </w:r>
      <w:r w:rsidRPr="00D7076F">
        <w:rPr>
          <w:rFonts w:asciiTheme="minorHAnsi" w:hAnsiTheme="minorHAnsi" w:cstheme="minorHAnsi"/>
        </w:rPr>
        <w:t>au</w:t>
      </w:r>
      <w:r w:rsidRPr="00D7076F">
        <w:rPr>
          <w:rFonts w:asciiTheme="minorHAnsi" w:hAnsiTheme="minorHAnsi" w:cstheme="minorHAnsi"/>
          <w:spacing w:val="-3"/>
        </w:rPr>
        <w:t xml:space="preserve"> </w:t>
      </w:r>
      <w:r w:rsidRPr="00D7076F">
        <w:rPr>
          <w:rFonts w:asciiTheme="minorHAnsi" w:hAnsiTheme="minorHAnsi" w:cstheme="minorHAnsi"/>
        </w:rPr>
        <w:t>Quart</w:t>
      </w:r>
      <w:r w:rsidRPr="00D7076F">
        <w:rPr>
          <w:rFonts w:asciiTheme="minorHAnsi" w:hAnsiTheme="minorHAnsi" w:cstheme="minorHAnsi"/>
          <w:spacing w:val="-4"/>
        </w:rPr>
        <w:t xml:space="preserve"> </w:t>
      </w:r>
      <w:r w:rsidRPr="00D7076F">
        <w:rPr>
          <w:rFonts w:asciiTheme="minorHAnsi" w:hAnsiTheme="minorHAnsi" w:cstheme="minorHAnsi"/>
        </w:rPr>
        <w:t>Opérations</w:t>
      </w:r>
      <w:r w:rsidRPr="00D7076F">
        <w:rPr>
          <w:rFonts w:asciiTheme="minorHAnsi" w:hAnsiTheme="minorHAnsi" w:cstheme="minorHAnsi"/>
          <w:spacing w:val="-4"/>
        </w:rPr>
        <w:t xml:space="preserve"> </w:t>
      </w:r>
      <w:r w:rsidRPr="00D7076F">
        <w:rPr>
          <w:rFonts w:asciiTheme="minorHAnsi" w:hAnsiTheme="minorHAnsi" w:cstheme="minorHAnsi"/>
        </w:rPr>
        <w:t>OCC. La réponse est apportée par la Direction Technique conformément à la MEL.</w:t>
      </w:r>
    </w:p>
    <w:p w14:paraId="04DCE9A7" w14:textId="3E8082ED" w:rsidR="00DE7CE6" w:rsidRPr="00D7076F" w:rsidRDefault="00DE7CE6" w:rsidP="00D7076F">
      <w:pPr>
        <w:pStyle w:val="Corpsdetexte"/>
        <w:spacing w:before="8"/>
        <w:ind w:left="284" w:right="14"/>
        <w:jc w:val="both"/>
        <w:rPr>
          <w:rFonts w:asciiTheme="minorHAnsi" w:hAnsiTheme="minorHAnsi" w:cstheme="minorHAnsi"/>
          <w:sz w:val="11"/>
        </w:rPr>
      </w:pPr>
    </w:p>
    <w:p w14:paraId="29FC5C13" w14:textId="77777777" w:rsidR="00DE7CE6" w:rsidRPr="00E2772B" w:rsidRDefault="00E02E7B" w:rsidP="006F6016">
      <w:pPr>
        <w:pStyle w:val="Titre2"/>
      </w:pPr>
      <w:bookmarkStart w:id="151" w:name="4.1.3_Traitement_de_la_panne"/>
      <w:bookmarkStart w:id="152" w:name="_Toc164764679"/>
      <w:bookmarkStart w:id="153" w:name="_Toc164785655"/>
      <w:bookmarkStart w:id="154" w:name="_Toc164785801"/>
      <w:bookmarkStart w:id="155" w:name="_Toc168580266"/>
      <w:bookmarkEnd w:id="151"/>
      <w:r w:rsidRPr="00E2772B">
        <w:t>TRAITEMENT DE LA PANNE</w:t>
      </w:r>
      <w:bookmarkEnd w:id="152"/>
      <w:bookmarkEnd w:id="153"/>
      <w:bookmarkEnd w:id="154"/>
      <w:bookmarkEnd w:id="155"/>
    </w:p>
    <w:p w14:paraId="5165056A" w14:textId="5A6AEA4A" w:rsidR="00DE7CE6" w:rsidRPr="00D7076F" w:rsidRDefault="00E02E7B" w:rsidP="00D7076F">
      <w:pPr>
        <w:pStyle w:val="Corpsdetexte"/>
        <w:spacing w:before="95" w:line="249" w:lineRule="auto"/>
        <w:ind w:left="284" w:right="14"/>
        <w:jc w:val="both"/>
        <w:rPr>
          <w:rFonts w:asciiTheme="minorHAnsi" w:hAnsiTheme="minorHAnsi" w:cstheme="minorHAnsi"/>
        </w:rPr>
      </w:pPr>
      <w:r w:rsidRPr="00D7076F">
        <w:rPr>
          <w:rFonts w:asciiTheme="minorHAnsi" w:hAnsiTheme="minorHAnsi" w:cstheme="minorHAnsi"/>
        </w:rPr>
        <w:t>Le</w:t>
      </w:r>
      <w:r w:rsidRPr="00D7076F">
        <w:rPr>
          <w:rFonts w:asciiTheme="minorHAnsi" w:hAnsiTheme="minorHAnsi" w:cstheme="minorHAnsi"/>
          <w:spacing w:val="-6"/>
        </w:rPr>
        <w:t xml:space="preserve"> </w:t>
      </w:r>
      <w:r w:rsidRPr="00D7076F">
        <w:rPr>
          <w:rFonts w:asciiTheme="minorHAnsi" w:hAnsiTheme="minorHAnsi" w:cstheme="minorHAnsi"/>
        </w:rPr>
        <w:t>Quart</w:t>
      </w:r>
      <w:r w:rsidRPr="00D7076F">
        <w:rPr>
          <w:rFonts w:asciiTheme="minorHAnsi" w:hAnsiTheme="minorHAnsi" w:cstheme="minorHAnsi"/>
          <w:spacing w:val="-4"/>
        </w:rPr>
        <w:t xml:space="preserve"> </w:t>
      </w:r>
      <w:r w:rsidRPr="00D7076F">
        <w:rPr>
          <w:rFonts w:asciiTheme="minorHAnsi" w:hAnsiTheme="minorHAnsi" w:cstheme="minorHAnsi"/>
        </w:rPr>
        <w:t>Opérations</w:t>
      </w:r>
      <w:r w:rsidRPr="00D7076F">
        <w:rPr>
          <w:rFonts w:asciiTheme="minorHAnsi" w:hAnsiTheme="minorHAnsi" w:cstheme="minorHAnsi"/>
          <w:spacing w:val="-4"/>
        </w:rPr>
        <w:t xml:space="preserve"> </w:t>
      </w:r>
      <w:r w:rsidRPr="00D7076F">
        <w:rPr>
          <w:rFonts w:asciiTheme="minorHAnsi" w:hAnsiTheme="minorHAnsi" w:cstheme="minorHAnsi"/>
        </w:rPr>
        <w:t>OCC</w:t>
      </w:r>
      <w:r w:rsidRPr="00D7076F">
        <w:rPr>
          <w:rFonts w:asciiTheme="minorHAnsi" w:hAnsiTheme="minorHAnsi" w:cstheme="minorHAnsi"/>
          <w:spacing w:val="-4"/>
        </w:rPr>
        <w:t xml:space="preserve"> </w:t>
      </w:r>
      <w:r w:rsidRPr="00D7076F">
        <w:rPr>
          <w:rFonts w:asciiTheme="minorHAnsi" w:hAnsiTheme="minorHAnsi" w:cstheme="minorHAnsi"/>
        </w:rPr>
        <w:t>retransmet</w:t>
      </w:r>
      <w:r w:rsidRPr="00D7076F">
        <w:rPr>
          <w:rFonts w:asciiTheme="minorHAnsi" w:hAnsiTheme="minorHAnsi" w:cstheme="minorHAnsi"/>
          <w:spacing w:val="-1"/>
        </w:rPr>
        <w:t xml:space="preserve"> </w:t>
      </w:r>
      <w:r w:rsidRPr="00D7076F">
        <w:rPr>
          <w:rFonts w:asciiTheme="minorHAnsi" w:hAnsiTheme="minorHAnsi" w:cstheme="minorHAnsi"/>
        </w:rPr>
        <w:t>le</w:t>
      </w:r>
      <w:r w:rsidRPr="00D7076F">
        <w:rPr>
          <w:rFonts w:asciiTheme="minorHAnsi" w:hAnsiTheme="minorHAnsi" w:cstheme="minorHAnsi"/>
          <w:spacing w:val="-4"/>
        </w:rPr>
        <w:t xml:space="preserve"> </w:t>
      </w:r>
      <w:r w:rsidRPr="00D7076F">
        <w:rPr>
          <w:rFonts w:asciiTheme="minorHAnsi" w:hAnsiTheme="minorHAnsi" w:cstheme="minorHAnsi"/>
        </w:rPr>
        <w:t>message</w:t>
      </w:r>
      <w:r w:rsidRPr="00D7076F">
        <w:rPr>
          <w:rFonts w:asciiTheme="minorHAnsi" w:hAnsiTheme="minorHAnsi" w:cstheme="minorHAnsi"/>
          <w:spacing w:val="-4"/>
        </w:rPr>
        <w:t xml:space="preserve"> </w:t>
      </w:r>
      <w:r w:rsidRPr="00D7076F">
        <w:rPr>
          <w:rFonts w:asciiTheme="minorHAnsi" w:hAnsiTheme="minorHAnsi" w:cstheme="minorHAnsi"/>
        </w:rPr>
        <w:t>équipage</w:t>
      </w:r>
      <w:r w:rsidRPr="00D7076F">
        <w:rPr>
          <w:rFonts w:asciiTheme="minorHAnsi" w:hAnsiTheme="minorHAnsi" w:cstheme="minorHAnsi"/>
          <w:spacing w:val="-13"/>
        </w:rPr>
        <w:t xml:space="preserve"> </w:t>
      </w:r>
      <w:r w:rsidRPr="00D7076F">
        <w:rPr>
          <w:rFonts w:asciiTheme="minorHAnsi" w:hAnsiTheme="minorHAnsi" w:cstheme="minorHAnsi"/>
        </w:rPr>
        <w:t>ACARS</w:t>
      </w:r>
      <w:r w:rsidRPr="00D7076F">
        <w:rPr>
          <w:rFonts w:asciiTheme="minorHAnsi" w:hAnsiTheme="minorHAnsi" w:cstheme="minorHAnsi"/>
          <w:spacing w:val="-4"/>
        </w:rPr>
        <w:t xml:space="preserve"> </w:t>
      </w:r>
      <w:r w:rsidRPr="00D7076F">
        <w:rPr>
          <w:rFonts w:asciiTheme="minorHAnsi" w:hAnsiTheme="minorHAnsi" w:cstheme="minorHAnsi"/>
        </w:rPr>
        <w:t>au</w:t>
      </w:r>
      <w:r w:rsidRPr="00D7076F">
        <w:rPr>
          <w:rFonts w:asciiTheme="minorHAnsi" w:hAnsiTheme="minorHAnsi" w:cstheme="minorHAnsi"/>
          <w:spacing w:val="-6"/>
        </w:rPr>
        <w:t xml:space="preserve"> </w:t>
      </w:r>
      <w:r w:rsidRPr="00D7076F">
        <w:rPr>
          <w:rFonts w:asciiTheme="minorHAnsi" w:hAnsiTheme="minorHAnsi" w:cstheme="minorHAnsi"/>
        </w:rPr>
        <w:t>MCC,</w:t>
      </w:r>
      <w:r w:rsidRPr="00D7076F">
        <w:rPr>
          <w:rFonts w:asciiTheme="minorHAnsi" w:hAnsiTheme="minorHAnsi" w:cstheme="minorHAnsi"/>
          <w:spacing w:val="-4"/>
        </w:rPr>
        <w:t xml:space="preserve"> </w:t>
      </w:r>
      <w:r w:rsidRPr="00D7076F">
        <w:rPr>
          <w:rFonts w:asciiTheme="minorHAnsi" w:hAnsiTheme="minorHAnsi" w:cstheme="minorHAnsi"/>
        </w:rPr>
        <w:t>au BEOPS et à la DT Avionique.</w:t>
      </w:r>
    </w:p>
    <w:p w14:paraId="2B8D9C69" w14:textId="77777777" w:rsidR="00DE7CE6" w:rsidRPr="00D7076F" w:rsidRDefault="00E02E7B" w:rsidP="00D7076F">
      <w:pPr>
        <w:pStyle w:val="Corpsdetexte"/>
        <w:spacing w:before="82" w:line="249" w:lineRule="auto"/>
        <w:ind w:left="284" w:right="14"/>
        <w:jc w:val="both"/>
        <w:rPr>
          <w:rFonts w:asciiTheme="minorHAnsi" w:hAnsiTheme="minorHAnsi" w:cstheme="minorHAnsi"/>
        </w:rPr>
      </w:pPr>
      <w:r w:rsidRPr="00D7076F">
        <w:rPr>
          <w:rFonts w:asciiTheme="minorHAnsi" w:hAnsiTheme="minorHAnsi" w:cstheme="minorHAnsi"/>
        </w:rPr>
        <w:t>En</w:t>
      </w:r>
      <w:r w:rsidRPr="00D7076F">
        <w:rPr>
          <w:rFonts w:asciiTheme="minorHAnsi" w:hAnsiTheme="minorHAnsi" w:cstheme="minorHAnsi"/>
          <w:spacing w:val="-2"/>
        </w:rPr>
        <w:t xml:space="preserve"> </w:t>
      </w:r>
      <w:r w:rsidRPr="00D7076F">
        <w:rPr>
          <w:rFonts w:asciiTheme="minorHAnsi" w:hAnsiTheme="minorHAnsi" w:cstheme="minorHAnsi"/>
        </w:rPr>
        <w:t>cas</w:t>
      </w:r>
      <w:r w:rsidRPr="00D7076F">
        <w:rPr>
          <w:rFonts w:asciiTheme="minorHAnsi" w:hAnsiTheme="minorHAnsi" w:cstheme="minorHAnsi"/>
          <w:spacing w:val="-2"/>
        </w:rPr>
        <w:t xml:space="preserve"> </w:t>
      </w:r>
      <w:r w:rsidRPr="00D7076F">
        <w:rPr>
          <w:rFonts w:asciiTheme="minorHAnsi" w:hAnsiTheme="minorHAnsi" w:cstheme="minorHAnsi"/>
        </w:rPr>
        <w:t>de</w:t>
      </w:r>
      <w:r w:rsidRPr="00D7076F">
        <w:rPr>
          <w:rFonts w:asciiTheme="minorHAnsi" w:hAnsiTheme="minorHAnsi" w:cstheme="minorHAnsi"/>
          <w:spacing w:val="-2"/>
        </w:rPr>
        <w:t xml:space="preserve"> </w:t>
      </w:r>
      <w:r w:rsidRPr="00D7076F">
        <w:rPr>
          <w:rFonts w:asciiTheme="minorHAnsi" w:hAnsiTheme="minorHAnsi" w:cstheme="minorHAnsi"/>
        </w:rPr>
        <w:t>défaillance,</w:t>
      </w:r>
      <w:r w:rsidRPr="00D7076F">
        <w:rPr>
          <w:rFonts w:asciiTheme="minorHAnsi" w:hAnsiTheme="minorHAnsi" w:cstheme="minorHAnsi"/>
          <w:spacing w:val="-2"/>
        </w:rPr>
        <w:t xml:space="preserve"> </w:t>
      </w:r>
      <w:r w:rsidRPr="00D7076F">
        <w:rPr>
          <w:rFonts w:asciiTheme="minorHAnsi" w:hAnsiTheme="minorHAnsi" w:cstheme="minorHAnsi"/>
        </w:rPr>
        <w:t>le</w:t>
      </w:r>
      <w:r w:rsidRPr="00D7076F">
        <w:rPr>
          <w:rFonts w:asciiTheme="minorHAnsi" w:hAnsiTheme="minorHAnsi" w:cstheme="minorHAnsi"/>
          <w:spacing w:val="-2"/>
        </w:rPr>
        <w:t xml:space="preserve"> </w:t>
      </w:r>
      <w:r w:rsidRPr="00D7076F">
        <w:rPr>
          <w:rFonts w:asciiTheme="minorHAnsi" w:hAnsiTheme="minorHAnsi" w:cstheme="minorHAnsi"/>
        </w:rPr>
        <w:t>Quart</w:t>
      </w:r>
      <w:r w:rsidRPr="00D7076F">
        <w:rPr>
          <w:rFonts w:asciiTheme="minorHAnsi" w:hAnsiTheme="minorHAnsi" w:cstheme="minorHAnsi"/>
          <w:spacing w:val="-4"/>
        </w:rPr>
        <w:t xml:space="preserve"> </w:t>
      </w:r>
      <w:r w:rsidRPr="00D7076F">
        <w:rPr>
          <w:rFonts w:asciiTheme="minorHAnsi" w:hAnsiTheme="minorHAnsi" w:cstheme="minorHAnsi"/>
        </w:rPr>
        <w:t>Opérations</w:t>
      </w:r>
      <w:r w:rsidRPr="00D7076F">
        <w:rPr>
          <w:rFonts w:asciiTheme="minorHAnsi" w:hAnsiTheme="minorHAnsi" w:cstheme="minorHAnsi"/>
          <w:spacing w:val="-2"/>
        </w:rPr>
        <w:t xml:space="preserve"> </w:t>
      </w:r>
      <w:r w:rsidRPr="00D7076F">
        <w:rPr>
          <w:rFonts w:asciiTheme="minorHAnsi" w:hAnsiTheme="minorHAnsi" w:cstheme="minorHAnsi"/>
        </w:rPr>
        <w:t>transmet</w:t>
      </w:r>
      <w:r w:rsidRPr="00D7076F">
        <w:rPr>
          <w:rFonts w:asciiTheme="minorHAnsi" w:hAnsiTheme="minorHAnsi" w:cstheme="minorHAnsi"/>
          <w:spacing w:val="-2"/>
        </w:rPr>
        <w:t xml:space="preserve"> </w:t>
      </w:r>
      <w:r w:rsidRPr="00D7076F">
        <w:rPr>
          <w:rFonts w:asciiTheme="minorHAnsi" w:hAnsiTheme="minorHAnsi" w:cstheme="minorHAnsi"/>
        </w:rPr>
        <w:t>un</w:t>
      </w:r>
      <w:r w:rsidRPr="00D7076F">
        <w:rPr>
          <w:rFonts w:asciiTheme="minorHAnsi" w:hAnsiTheme="minorHAnsi" w:cstheme="minorHAnsi"/>
          <w:spacing w:val="-1"/>
        </w:rPr>
        <w:t xml:space="preserve"> </w:t>
      </w:r>
      <w:r w:rsidRPr="00D7076F">
        <w:rPr>
          <w:rFonts w:asciiTheme="minorHAnsi" w:hAnsiTheme="minorHAnsi" w:cstheme="minorHAnsi"/>
        </w:rPr>
        <w:t>nouvel</w:t>
      </w:r>
      <w:r w:rsidRPr="00D7076F">
        <w:rPr>
          <w:rFonts w:asciiTheme="minorHAnsi" w:hAnsiTheme="minorHAnsi" w:cstheme="minorHAnsi"/>
          <w:spacing w:val="-2"/>
        </w:rPr>
        <w:t xml:space="preserve"> </w:t>
      </w:r>
      <w:r w:rsidRPr="00D7076F">
        <w:rPr>
          <w:rFonts w:asciiTheme="minorHAnsi" w:hAnsiTheme="minorHAnsi" w:cstheme="minorHAnsi"/>
        </w:rPr>
        <w:t>EFB</w:t>
      </w:r>
      <w:r w:rsidRPr="00D7076F">
        <w:rPr>
          <w:rFonts w:asciiTheme="minorHAnsi" w:hAnsiTheme="minorHAnsi" w:cstheme="minorHAnsi"/>
          <w:spacing w:val="-2"/>
        </w:rPr>
        <w:t xml:space="preserve"> </w:t>
      </w:r>
      <w:r w:rsidRPr="00D7076F">
        <w:rPr>
          <w:rFonts w:asciiTheme="minorHAnsi" w:hAnsiTheme="minorHAnsi" w:cstheme="minorHAnsi"/>
        </w:rPr>
        <w:t>opérationnel à</w:t>
      </w:r>
      <w:r w:rsidRPr="00D7076F">
        <w:rPr>
          <w:rFonts w:asciiTheme="minorHAnsi" w:hAnsiTheme="minorHAnsi" w:cstheme="minorHAnsi"/>
          <w:spacing w:val="-8"/>
        </w:rPr>
        <w:t xml:space="preserve"> </w:t>
      </w:r>
      <w:r w:rsidRPr="00D7076F">
        <w:rPr>
          <w:rFonts w:asciiTheme="minorHAnsi" w:hAnsiTheme="minorHAnsi" w:cstheme="minorHAnsi"/>
        </w:rPr>
        <w:t>l’équipage</w:t>
      </w:r>
      <w:r w:rsidRPr="00D7076F">
        <w:rPr>
          <w:rFonts w:asciiTheme="minorHAnsi" w:hAnsiTheme="minorHAnsi" w:cstheme="minorHAnsi"/>
          <w:spacing w:val="-8"/>
        </w:rPr>
        <w:t xml:space="preserve"> </w:t>
      </w:r>
      <w:r w:rsidRPr="00D7076F">
        <w:rPr>
          <w:rFonts w:asciiTheme="minorHAnsi" w:hAnsiTheme="minorHAnsi" w:cstheme="minorHAnsi"/>
        </w:rPr>
        <w:t>du</w:t>
      </w:r>
      <w:r w:rsidRPr="00D7076F">
        <w:rPr>
          <w:rFonts w:asciiTheme="minorHAnsi" w:hAnsiTheme="minorHAnsi" w:cstheme="minorHAnsi"/>
          <w:spacing w:val="-8"/>
        </w:rPr>
        <w:t xml:space="preserve"> </w:t>
      </w:r>
      <w:r w:rsidRPr="00D7076F">
        <w:rPr>
          <w:rFonts w:asciiTheme="minorHAnsi" w:hAnsiTheme="minorHAnsi" w:cstheme="minorHAnsi"/>
        </w:rPr>
        <w:t>vol</w:t>
      </w:r>
      <w:r w:rsidRPr="00D7076F">
        <w:rPr>
          <w:rFonts w:asciiTheme="minorHAnsi" w:hAnsiTheme="minorHAnsi" w:cstheme="minorHAnsi"/>
          <w:spacing w:val="-8"/>
        </w:rPr>
        <w:t xml:space="preserve"> </w:t>
      </w:r>
      <w:r w:rsidRPr="00D7076F">
        <w:rPr>
          <w:rFonts w:asciiTheme="minorHAnsi" w:hAnsiTheme="minorHAnsi" w:cstheme="minorHAnsi"/>
        </w:rPr>
        <w:t>suivant</w:t>
      </w:r>
      <w:r w:rsidRPr="00D7076F">
        <w:rPr>
          <w:rFonts w:asciiTheme="minorHAnsi" w:hAnsiTheme="minorHAnsi" w:cstheme="minorHAnsi"/>
          <w:spacing w:val="-8"/>
        </w:rPr>
        <w:t xml:space="preserve"> </w:t>
      </w:r>
      <w:r w:rsidRPr="00D7076F">
        <w:rPr>
          <w:rFonts w:asciiTheme="minorHAnsi" w:hAnsiTheme="minorHAnsi" w:cstheme="minorHAnsi"/>
        </w:rPr>
        <w:t>et</w:t>
      </w:r>
      <w:r w:rsidRPr="00D7076F">
        <w:rPr>
          <w:rFonts w:asciiTheme="minorHAnsi" w:hAnsiTheme="minorHAnsi" w:cstheme="minorHAnsi"/>
          <w:spacing w:val="-8"/>
        </w:rPr>
        <w:t xml:space="preserve"> </w:t>
      </w:r>
      <w:r w:rsidRPr="00D7076F">
        <w:rPr>
          <w:rFonts w:asciiTheme="minorHAnsi" w:hAnsiTheme="minorHAnsi" w:cstheme="minorHAnsi"/>
        </w:rPr>
        <w:t>la</w:t>
      </w:r>
      <w:r w:rsidRPr="00D7076F">
        <w:rPr>
          <w:rFonts w:asciiTheme="minorHAnsi" w:hAnsiTheme="minorHAnsi" w:cstheme="minorHAnsi"/>
          <w:spacing w:val="-8"/>
        </w:rPr>
        <w:t xml:space="preserve"> </w:t>
      </w:r>
      <w:r w:rsidRPr="00D7076F">
        <w:rPr>
          <w:rFonts w:asciiTheme="minorHAnsi" w:hAnsiTheme="minorHAnsi" w:cstheme="minorHAnsi"/>
        </w:rPr>
        <w:t>direction</w:t>
      </w:r>
      <w:r w:rsidRPr="00D7076F">
        <w:rPr>
          <w:rFonts w:asciiTheme="minorHAnsi" w:hAnsiTheme="minorHAnsi" w:cstheme="minorHAnsi"/>
          <w:spacing w:val="-8"/>
        </w:rPr>
        <w:t xml:space="preserve"> </w:t>
      </w:r>
      <w:r w:rsidRPr="00D7076F">
        <w:rPr>
          <w:rFonts w:asciiTheme="minorHAnsi" w:hAnsiTheme="minorHAnsi" w:cstheme="minorHAnsi"/>
        </w:rPr>
        <w:t>technique</w:t>
      </w:r>
      <w:r w:rsidRPr="00D7076F">
        <w:rPr>
          <w:rFonts w:asciiTheme="minorHAnsi" w:hAnsiTheme="minorHAnsi" w:cstheme="minorHAnsi"/>
          <w:spacing w:val="-8"/>
        </w:rPr>
        <w:t xml:space="preserve"> </w:t>
      </w:r>
      <w:r w:rsidRPr="00D7076F">
        <w:rPr>
          <w:rFonts w:asciiTheme="minorHAnsi" w:hAnsiTheme="minorHAnsi" w:cstheme="minorHAnsi"/>
        </w:rPr>
        <w:t>récupère</w:t>
      </w:r>
      <w:r w:rsidRPr="00D7076F">
        <w:rPr>
          <w:rFonts w:asciiTheme="minorHAnsi" w:hAnsiTheme="minorHAnsi" w:cstheme="minorHAnsi"/>
          <w:spacing w:val="-8"/>
        </w:rPr>
        <w:t xml:space="preserve"> </w:t>
      </w:r>
      <w:r w:rsidRPr="00D7076F">
        <w:rPr>
          <w:rFonts w:asciiTheme="minorHAnsi" w:hAnsiTheme="minorHAnsi" w:cstheme="minorHAnsi"/>
        </w:rPr>
        <w:t>l’EFB</w:t>
      </w:r>
      <w:r w:rsidRPr="00D7076F">
        <w:rPr>
          <w:rFonts w:asciiTheme="minorHAnsi" w:hAnsiTheme="minorHAnsi" w:cstheme="minorHAnsi"/>
          <w:spacing w:val="-8"/>
        </w:rPr>
        <w:t xml:space="preserve"> </w:t>
      </w:r>
      <w:r w:rsidRPr="00D7076F">
        <w:rPr>
          <w:rFonts w:asciiTheme="minorHAnsi" w:hAnsiTheme="minorHAnsi" w:cstheme="minorHAnsi"/>
        </w:rPr>
        <w:t>en</w:t>
      </w:r>
      <w:r w:rsidRPr="00D7076F">
        <w:rPr>
          <w:rFonts w:asciiTheme="minorHAnsi" w:hAnsiTheme="minorHAnsi" w:cstheme="minorHAnsi"/>
          <w:spacing w:val="-8"/>
        </w:rPr>
        <w:t xml:space="preserve"> </w:t>
      </w:r>
      <w:r w:rsidRPr="00D7076F">
        <w:rPr>
          <w:rFonts w:asciiTheme="minorHAnsi" w:hAnsiTheme="minorHAnsi" w:cstheme="minorHAnsi"/>
        </w:rPr>
        <w:t>panne.</w:t>
      </w:r>
      <w:r w:rsidRPr="00D7076F">
        <w:rPr>
          <w:rFonts w:asciiTheme="minorHAnsi" w:hAnsiTheme="minorHAnsi" w:cstheme="minorHAnsi"/>
          <w:spacing w:val="-8"/>
        </w:rPr>
        <w:t xml:space="preserve"> </w:t>
      </w:r>
      <w:r w:rsidRPr="00D7076F">
        <w:rPr>
          <w:rFonts w:asciiTheme="minorHAnsi" w:hAnsiTheme="minorHAnsi" w:cstheme="minorHAnsi"/>
        </w:rPr>
        <w:t>Le BEOPS supervise l’échange et récupère par la suite l’iPad défaillant.</w:t>
      </w:r>
    </w:p>
    <w:p w14:paraId="72B62702" w14:textId="77777777" w:rsidR="00DE7CE6" w:rsidRPr="00D7076F" w:rsidRDefault="00E02E7B" w:rsidP="00D7076F">
      <w:pPr>
        <w:pStyle w:val="Corpsdetexte"/>
        <w:spacing w:before="81" w:line="333" w:lineRule="auto"/>
        <w:ind w:left="284" w:right="14"/>
        <w:jc w:val="both"/>
        <w:rPr>
          <w:rFonts w:asciiTheme="minorHAnsi" w:hAnsiTheme="minorHAnsi" w:cstheme="minorHAnsi"/>
        </w:rPr>
      </w:pPr>
      <w:r w:rsidRPr="00D7076F">
        <w:rPr>
          <w:rFonts w:asciiTheme="minorHAnsi" w:hAnsiTheme="minorHAnsi" w:cstheme="minorHAnsi"/>
        </w:rPr>
        <w:t>A</w:t>
      </w:r>
      <w:r w:rsidRPr="00D7076F">
        <w:rPr>
          <w:rFonts w:asciiTheme="minorHAnsi" w:hAnsiTheme="minorHAnsi" w:cstheme="minorHAnsi"/>
          <w:spacing w:val="-13"/>
        </w:rPr>
        <w:t xml:space="preserve"> </w:t>
      </w:r>
      <w:r w:rsidRPr="00D7076F">
        <w:rPr>
          <w:rFonts w:asciiTheme="minorHAnsi" w:hAnsiTheme="minorHAnsi" w:cstheme="minorHAnsi"/>
        </w:rPr>
        <w:t>l’ESCALE</w:t>
      </w:r>
      <w:r w:rsidRPr="00D7076F">
        <w:rPr>
          <w:rFonts w:asciiTheme="minorHAnsi" w:hAnsiTheme="minorHAnsi" w:cstheme="minorHAnsi"/>
          <w:spacing w:val="-10"/>
        </w:rPr>
        <w:t xml:space="preserve"> </w:t>
      </w:r>
      <w:r w:rsidRPr="00D7076F">
        <w:rPr>
          <w:rFonts w:asciiTheme="minorHAnsi" w:hAnsiTheme="minorHAnsi" w:cstheme="minorHAnsi"/>
        </w:rPr>
        <w:t>la</w:t>
      </w:r>
      <w:r w:rsidRPr="00D7076F">
        <w:rPr>
          <w:rFonts w:asciiTheme="minorHAnsi" w:hAnsiTheme="minorHAnsi" w:cstheme="minorHAnsi"/>
          <w:spacing w:val="-7"/>
        </w:rPr>
        <w:t xml:space="preserve"> </w:t>
      </w:r>
      <w:r w:rsidRPr="00D7076F">
        <w:rPr>
          <w:rFonts w:asciiTheme="minorHAnsi" w:hAnsiTheme="minorHAnsi" w:cstheme="minorHAnsi"/>
        </w:rPr>
        <w:t>MEL</w:t>
      </w:r>
      <w:r w:rsidRPr="00D7076F">
        <w:rPr>
          <w:rFonts w:asciiTheme="minorHAnsi" w:hAnsiTheme="minorHAnsi" w:cstheme="minorHAnsi"/>
          <w:spacing w:val="-13"/>
        </w:rPr>
        <w:t xml:space="preserve"> </w:t>
      </w:r>
      <w:r w:rsidRPr="00D7076F">
        <w:rPr>
          <w:rFonts w:asciiTheme="minorHAnsi" w:hAnsiTheme="minorHAnsi" w:cstheme="minorHAnsi"/>
        </w:rPr>
        <w:t>est</w:t>
      </w:r>
      <w:r w:rsidRPr="00D7076F">
        <w:rPr>
          <w:rFonts w:asciiTheme="minorHAnsi" w:hAnsiTheme="minorHAnsi" w:cstheme="minorHAnsi"/>
          <w:spacing w:val="-6"/>
        </w:rPr>
        <w:t xml:space="preserve"> </w:t>
      </w:r>
      <w:r w:rsidRPr="00D7076F">
        <w:rPr>
          <w:rFonts w:asciiTheme="minorHAnsi" w:hAnsiTheme="minorHAnsi" w:cstheme="minorHAnsi"/>
        </w:rPr>
        <w:t>ouverte</w:t>
      </w:r>
      <w:r w:rsidRPr="00D7076F">
        <w:rPr>
          <w:rFonts w:asciiTheme="minorHAnsi" w:hAnsiTheme="minorHAnsi" w:cstheme="minorHAnsi"/>
          <w:spacing w:val="-7"/>
        </w:rPr>
        <w:t xml:space="preserve"> </w:t>
      </w:r>
      <w:r w:rsidRPr="00D7076F">
        <w:rPr>
          <w:rFonts w:asciiTheme="minorHAnsi" w:hAnsiTheme="minorHAnsi" w:cstheme="minorHAnsi"/>
        </w:rPr>
        <w:t>et</w:t>
      </w:r>
      <w:r w:rsidRPr="00D7076F">
        <w:rPr>
          <w:rFonts w:asciiTheme="minorHAnsi" w:hAnsiTheme="minorHAnsi" w:cstheme="minorHAnsi"/>
          <w:spacing w:val="-7"/>
        </w:rPr>
        <w:t xml:space="preserve"> </w:t>
      </w:r>
      <w:r w:rsidRPr="00D7076F">
        <w:rPr>
          <w:rFonts w:asciiTheme="minorHAnsi" w:hAnsiTheme="minorHAnsi" w:cstheme="minorHAnsi"/>
        </w:rPr>
        <w:t>sera</w:t>
      </w:r>
      <w:r w:rsidRPr="00D7076F">
        <w:rPr>
          <w:rFonts w:asciiTheme="minorHAnsi" w:hAnsiTheme="minorHAnsi" w:cstheme="minorHAnsi"/>
          <w:spacing w:val="-7"/>
        </w:rPr>
        <w:t xml:space="preserve"> </w:t>
      </w:r>
      <w:r w:rsidRPr="00D7076F">
        <w:rPr>
          <w:rFonts w:asciiTheme="minorHAnsi" w:hAnsiTheme="minorHAnsi" w:cstheme="minorHAnsi"/>
        </w:rPr>
        <w:t>traitée</w:t>
      </w:r>
      <w:r w:rsidRPr="00D7076F">
        <w:rPr>
          <w:rFonts w:asciiTheme="minorHAnsi" w:hAnsiTheme="minorHAnsi" w:cstheme="minorHAnsi"/>
          <w:spacing w:val="-7"/>
        </w:rPr>
        <w:t xml:space="preserve"> </w:t>
      </w:r>
      <w:r w:rsidRPr="00D7076F">
        <w:rPr>
          <w:rFonts w:asciiTheme="minorHAnsi" w:hAnsiTheme="minorHAnsi" w:cstheme="minorHAnsi"/>
        </w:rPr>
        <w:t>à</w:t>
      </w:r>
      <w:r w:rsidRPr="00D7076F">
        <w:rPr>
          <w:rFonts w:asciiTheme="minorHAnsi" w:hAnsiTheme="minorHAnsi" w:cstheme="minorHAnsi"/>
          <w:spacing w:val="-7"/>
        </w:rPr>
        <w:t xml:space="preserve"> </w:t>
      </w:r>
      <w:r w:rsidRPr="00D7076F">
        <w:rPr>
          <w:rFonts w:asciiTheme="minorHAnsi" w:hAnsiTheme="minorHAnsi" w:cstheme="minorHAnsi"/>
        </w:rPr>
        <w:t>l’arrivée</w:t>
      </w:r>
      <w:r w:rsidRPr="00D7076F">
        <w:rPr>
          <w:rFonts w:asciiTheme="minorHAnsi" w:hAnsiTheme="minorHAnsi" w:cstheme="minorHAnsi"/>
          <w:spacing w:val="-7"/>
        </w:rPr>
        <w:t xml:space="preserve"> </w:t>
      </w:r>
      <w:r w:rsidRPr="00D7076F">
        <w:rPr>
          <w:rFonts w:asciiTheme="minorHAnsi" w:hAnsiTheme="minorHAnsi" w:cstheme="minorHAnsi"/>
        </w:rPr>
        <w:t>de</w:t>
      </w:r>
      <w:r w:rsidRPr="00D7076F">
        <w:rPr>
          <w:rFonts w:asciiTheme="minorHAnsi" w:hAnsiTheme="minorHAnsi" w:cstheme="minorHAnsi"/>
          <w:spacing w:val="-7"/>
        </w:rPr>
        <w:t xml:space="preserve"> </w:t>
      </w:r>
      <w:r w:rsidRPr="00D7076F">
        <w:rPr>
          <w:rFonts w:asciiTheme="minorHAnsi" w:hAnsiTheme="minorHAnsi" w:cstheme="minorHAnsi"/>
        </w:rPr>
        <w:t>l’avion</w:t>
      </w:r>
      <w:r w:rsidRPr="00D7076F">
        <w:rPr>
          <w:rFonts w:asciiTheme="minorHAnsi" w:hAnsiTheme="minorHAnsi" w:cstheme="minorHAnsi"/>
          <w:spacing w:val="-7"/>
        </w:rPr>
        <w:t xml:space="preserve"> </w:t>
      </w:r>
      <w:r w:rsidRPr="00D7076F">
        <w:rPr>
          <w:rFonts w:asciiTheme="minorHAnsi" w:hAnsiTheme="minorHAnsi" w:cstheme="minorHAnsi"/>
        </w:rPr>
        <w:t>à</w:t>
      </w:r>
      <w:r w:rsidRPr="00D7076F">
        <w:rPr>
          <w:rFonts w:asciiTheme="minorHAnsi" w:hAnsiTheme="minorHAnsi" w:cstheme="minorHAnsi"/>
          <w:spacing w:val="-7"/>
        </w:rPr>
        <w:t xml:space="preserve"> </w:t>
      </w:r>
      <w:r w:rsidRPr="00D7076F">
        <w:rPr>
          <w:rFonts w:asciiTheme="minorHAnsi" w:hAnsiTheme="minorHAnsi" w:cstheme="minorHAnsi"/>
        </w:rPr>
        <w:t>ORLY. A ORLY :</w:t>
      </w:r>
    </w:p>
    <w:p w14:paraId="510360C6" w14:textId="77777777" w:rsidR="00DE7CE6" w:rsidRPr="00D7076F" w:rsidRDefault="00E02E7B" w:rsidP="00D7076F">
      <w:pPr>
        <w:pStyle w:val="Corpsdetexte"/>
        <w:spacing w:before="2" w:line="249" w:lineRule="auto"/>
        <w:ind w:left="284" w:right="14"/>
        <w:jc w:val="both"/>
        <w:rPr>
          <w:rFonts w:asciiTheme="minorHAnsi" w:hAnsiTheme="minorHAnsi" w:cstheme="minorHAnsi"/>
        </w:rPr>
      </w:pPr>
      <w:r w:rsidRPr="00D7076F">
        <w:rPr>
          <w:rFonts w:asciiTheme="minorHAnsi" w:hAnsiTheme="minorHAnsi" w:cstheme="minorHAnsi"/>
        </w:rPr>
        <w:t>A</w:t>
      </w:r>
      <w:r w:rsidRPr="00D7076F">
        <w:rPr>
          <w:rFonts w:asciiTheme="minorHAnsi" w:hAnsiTheme="minorHAnsi" w:cstheme="minorHAnsi"/>
          <w:spacing w:val="-19"/>
        </w:rPr>
        <w:t xml:space="preserve"> </w:t>
      </w:r>
      <w:r w:rsidRPr="00D7076F">
        <w:rPr>
          <w:rFonts w:asciiTheme="minorHAnsi" w:hAnsiTheme="minorHAnsi" w:cstheme="minorHAnsi"/>
        </w:rPr>
        <w:t>la</w:t>
      </w:r>
      <w:r w:rsidRPr="00D7076F">
        <w:rPr>
          <w:rFonts w:asciiTheme="minorHAnsi" w:hAnsiTheme="minorHAnsi" w:cstheme="minorHAnsi"/>
          <w:spacing w:val="-13"/>
        </w:rPr>
        <w:t xml:space="preserve"> </w:t>
      </w:r>
      <w:r w:rsidRPr="00D7076F">
        <w:rPr>
          <w:rFonts w:asciiTheme="minorHAnsi" w:hAnsiTheme="minorHAnsi" w:cstheme="minorHAnsi"/>
        </w:rPr>
        <w:t>lecture</w:t>
      </w:r>
      <w:r w:rsidRPr="00D7076F">
        <w:rPr>
          <w:rFonts w:asciiTheme="minorHAnsi" w:hAnsiTheme="minorHAnsi" w:cstheme="minorHAnsi"/>
          <w:spacing w:val="-12"/>
        </w:rPr>
        <w:t xml:space="preserve"> </w:t>
      </w:r>
      <w:r w:rsidRPr="00D7076F">
        <w:rPr>
          <w:rFonts w:asciiTheme="minorHAnsi" w:hAnsiTheme="minorHAnsi" w:cstheme="minorHAnsi"/>
        </w:rPr>
        <w:t>du</w:t>
      </w:r>
      <w:r w:rsidRPr="00D7076F">
        <w:rPr>
          <w:rFonts w:asciiTheme="minorHAnsi" w:hAnsiTheme="minorHAnsi" w:cstheme="minorHAnsi"/>
          <w:spacing w:val="-13"/>
        </w:rPr>
        <w:t xml:space="preserve"> </w:t>
      </w:r>
      <w:r w:rsidRPr="00D7076F">
        <w:rPr>
          <w:rFonts w:asciiTheme="minorHAnsi" w:hAnsiTheme="minorHAnsi" w:cstheme="minorHAnsi"/>
        </w:rPr>
        <w:t>CRM,</w:t>
      </w:r>
      <w:r w:rsidRPr="00D7076F">
        <w:rPr>
          <w:rFonts w:asciiTheme="minorHAnsi" w:hAnsiTheme="minorHAnsi" w:cstheme="minorHAnsi"/>
          <w:spacing w:val="-11"/>
        </w:rPr>
        <w:t xml:space="preserve"> </w:t>
      </w:r>
      <w:r w:rsidRPr="00D7076F">
        <w:rPr>
          <w:rFonts w:asciiTheme="minorHAnsi" w:hAnsiTheme="minorHAnsi" w:cstheme="minorHAnsi"/>
        </w:rPr>
        <w:t>la</w:t>
      </w:r>
      <w:r w:rsidRPr="00D7076F">
        <w:rPr>
          <w:rFonts w:asciiTheme="minorHAnsi" w:hAnsiTheme="minorHAnsi" w:cstheme="minorHAnsi"/>
          <w:spacing w:val="-11"/>
        </w:rPr>
        <w:t xml:space="preserve"> </w:t>
      </w:r>
      <w:r w:rsidRPr="00D7076F">
        <w:rPr>
          <w:rFonts w:asciiTheme="minorHAnsi" w:hAnsiTheme="minorHAnsi" w:cstheme="minorHAnsi"/>
        </w:rPr>
        <w:t>DT</w:t>
      </w:r>
      <w:r w:rsidRPr="00D7076F">
        <w:rPr>
          <w:rFonts w:asciiTheme="minorHAnsi" w:hAnsiTheme="minorHAnsi" w:cstheme="minorHAnsi"/>
          <w:spacing w:val="-13"/>
        </w:rPr>
        <w:t xml:space="preserve"> </w:t>
      </w:r>
      <w:r w:rsidRPr="00D7076F">
        <w:rPr>
          <w:rFonts w:asciiTheme="minorHAnsi" w:hAnsiTheme="minorHAnsi" w:cstheme="minorHAnsi"/>
        </w:rPr>
        <w:t>Corsair</w:t>
      </w:r>
      <w:r w:rsidRPr="00D7076F">
        <w:rPr>
          <w:rFonts w:asciiTheme="minorHAnsi" w:hAnsiTheme="minorHAnsi" w:cstheme="minorHAnsi"/>
          <w:spacing w:val="-11"/>
        </w:rPr>
        <w:t xml:space="preserve"> </w:t>
      </w:r>
      <w:r w:rsidRPr="00D7076F">
        <w:rPr>
          <w:rFonts w:asciiTheme="minorHAnsi" w:hAnsiTheme="minorHAnsi" w:cstheme="minorHAnsi"/>
        </w:rPr>
        <w:t>intervient</w:t>
      </w:r>
      <w:r w:rsidRPr="00D7076F">
        <w:rPr>
          <w:rFonts w:asciiTheme="minorHAnsi" w:hAnsiTheme="minorHAnsi" w:cstheme="minorHAnsi"/>
          <w:spacing w:val="-12"/>
        </w:rPr>
        <w:t xml:space="preserve"> </w:t>
      </w:r>
      <w:r w:rsidRPr="00D7076F">
        <w:rPr>
          <w:rFonts w:asciiTheme="minorHAnsi" w:hAnsiTheme="minorHAnsi" w:cstheme="minorHAnsi"/>
        </w:rPr>
        <w:t>et</w:t>
      </w:r>
      <w:r w:rsidRPr="00D7076F">
        <w:rPr>
          <w:rFonts w:asciiTheme="minorHAnsi" w:hAnsiTheme="minorHAnsi" w:cstheme="minorHAnsi"/>
          <w:spacing w:val="-12"/>
        </w:rPr>
        <w:t xml:space="preserve"> </w:t>
      </w:r>
      <w:r w:rsidRPr="00D7076F">
        <w:rPr>
          <w:rFonts w:asciiTheme="minorHAnsi" w:hAnsiTheme="minorHAnsi" w:cstheme="minorHAnsi"/>
        </w:rPr>
        <w:t>détermine</w:t>
      </w:r>
      <w:r w:rsidRPr="00D7076F">
        <w:rPr>
          <w:rFonts w:asciiTheme="minorHAnsi" w:hAnsiTheme="minorHAnsi" w:cstheme="minorHAnsi"/>
          <w:spacing w:val="-11"/>
        </w:rPr>
        <w:t xml:space="preserve"> </w:t>
      </w:r>
      <w:r w:rsidRPr="00D7076F">
        <w:rPr>
          <w:rFonts w:asciiTheme="minorHAnsi" w:hAnsiTheme="minorHAnsi" w:cstheme="minorHAnsi"/>
        </w:rPr>
        <w:t>s’il</w:t>
      </w:r>
      <w:r w:rsidRPr="00D7076F">
        <w:rPr>
          <w:rFonts w:asciiTheme="minorHAnsi" w:hAnsiTheme="minorHAnsi" w:cstheme="minorHAnsi"/>
          <w:spacing w:val="-13"/>
        </w:rPr>
        <w:t xml:space="preserve"> </w:t>
      </w:r>
      <w:r w:rsidRPr="00D7076F">
        <w:rPr>
          <w:rFonts w:asciiTheme="minorHAnsi" w:hAnsiTheme="minorHAnsi" w:cstheme="minorHAnsi"/>
        </w:rPr>
        <w:t>s’agit</w:t>
      </w:r>
      <w:r w:rsidRPr="00D7076F">
        <w:rPr>
          <w:rFonts w:asciiTheme="minorHAnsi" w:hAnsiTheme="minorHAnsi" w:cstheme="minorHAnsi"/>
          <w:spacing w:val="-11"/>
        </w:rPr>
        <w:t xml:space="preserve"> </w:t>
      </w:r>
      <w:r w:rsidRPr="00D7076F">
        <w:rPr>
          <w:rFonts w:asciiTheme="minorHAnsi" w:hAnsiTheme="minorHAnsi" w:cstheme="minorHAnsi"/>
        </w:rPr>
        <w:t>d’une</w:t>
      </w:r>
      <w:r w:rsidRPr="00D7076F">
        <w:rPr>
          <w:rFonts w:asciiTheme="minorHAnsi" w:hAnsiTheme="minorHAnsi" w:cstheme="minorHAnsi"/>
          <w:spacing w:val="-11"/>
        </w:rPr>
        <w:t xml:space="preserve"> </w:t>
      </w:r>
      <w:r w:rsidRPr="00D7076F">
        <w:rPr>
          <w:rFonts w:asciiTheme="minorHAnsi" w:hAnsiTheme="minorHAnsi" w:cstheme="minorHAnsi"/>
        </w:rPr>
        <w:t>panne software, hardware (iPad avion ou support de fixation) ou concernant l’alimentation électrique.</w:t>
      </w:r>
    </w:p>
    <w:p w14:paraId="09A47F3F" w14:textId="77777777" w:rsidR="00DE7CE6" w:rsidRPr="00D7076F" w:rsidRDefault="00DE7CE6" w:rsidP="00D7076F">
      <w:pPr>
        <w:spacing w:line="249" w:lineRule="auto"/>
        <w:ind w:left="284" w:right="14"/>
        <w:jc w:val="both"/>
        <w:rPr>
          <w:rFonts w:asciiTheme="minorHAnsi" w:hAnsiTheme="minorHAnsi" w:cstheme="minorHAnsi"/>
        </w:rPr>
        <w:sectPr w:rsidR="00DE7CE6" w:rsidRPr="00D7076F" w:rsidSect="00D7076F">
          <w:pgSz w:w="8400" w:h="11900"/>
          <w:pgMar w:top="720" w:right="720" w:bottom="720" w:left="720" w:header="0" w:footer="0" w:gutter="0"/>
          <w:cols w:space="720"/>
          <w:docGrid w:linePitch="299"/>
        </w:sectPr>
      </w:pPr>
    </w:p>
    <w:p w14:paraId="71969B91" w14:textId="77777777" w:rsidR="00E2772B" w:rsidRDefault="00E2772B" w:rsidP="00E2772B">
      <w:pPr>
        <w:pStyle w:val="Corpsdetexte"/>
        <w:spacing w:before="5"/>
        <w:ind w:left="284" w:right="14"/>
        <w:jc w:val="both"/>
        <w:rPr>
          <w:rFonts w:asciiTheme="minorHAnsi" w:hAnsiTheme="minorHAnsi" w:cstheme="minorHAnsi"/>
          <w:sz w:val="27"/>
        </w:rPr>
      </w:pPr>
      <w:r w:rsidRPr="00D7076F">
        <w:rPr>
          <w:rFonts w:asciiTheme="minorHAnsi" w:hAnsiTheme="minorHAnsi" w:cstheme="minorHAnsi"/>
          <w:noProof/>
        </w:rPr>
        <w:lastRenderedPageBreak/>
        <w:drawing>
          <wp:anchor distT="0" distB="0" distL="114300" distR="114300" simplePos="0" relativeHeight="251658240" behindDoc="1" locked="0" layoutInCell="1" allowOverlap="1" wp14:anchorId="57C781E0" wp14:editId="547752BB">
            <wp:simplePos x="0" y="0"/>
            <wp:positionH relativeFrom="margin">
              <wp:posOffset>-194945</wp:posOffset>
            </wp:positionH>
            <wp:positionV relativeFrom="paragraph">
              <wp:posOffset>0</wp:posOffset>
            </wp:positionV>
            <wp:extent cx="4778375" cy="1685925"/>
            <wp:effectExtent l="0" t="0" r="3175" b="9525"/>
            <wp:wrapTopAndBottom/>
            <wp:docPr id="27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7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78375" cy="1685925"/>
                    </a:xfrm>
                    <a:prstGeom prst="rect">
                      <a:avLst/>
                    </a:prstGeom>
                  </pic:spPr>
                </pic:pic>
              </a:graphicData>
            </a:graphic>
            <wp14:sizeRelH relativeFrom="margin">
              <wp14:pctWidth>0</wp14:pctWidth>
            </wp14:sizeRelH>
            <wp14:sizeRelV relativeFrom="margin">
              <wp14:pctHeight>0</wp14:pctHeight>
            </wp14:sizeRelV>
          </wp:anchor>
        </w:drawing>
      </w:r>
    </w:p>
    <w:p w14:paraId="053BB0FE" w14:textId="27548C49" w:rsidR="00DE7CE6" w:rsidRPr="00E2772B" w:rsidRDefault="00E02E7B" w:rsidP="00E2772B">
      <w:pPr>
        <w:pStyle w:val="Corpsdetexte"/>
        <w:spacing w:before="5"/>
        <w:ind w:left="284" w:right="14"/>
        <w:jc w:val="both"/>
        <w:rPr>
          <w:rFonts w:asciiTheme="minorHAnsi" w:hAnsiTheme="minorHAnsi" w:cstheme="minorHAnsi"/>
          <w:sz w:val="27"/>
        </w:rPr>
      </w:pPr>
      <w:r w:rsidRPr="00D7076F">
        <w:rPr>
          <w:rFonts w:asciiTheme="minorHAnsi" w:hAnsiTheme="minorHAnsi" w:cstheme="minorHAnsi"/>
        </w:rPr>
        <w:t>A</w:t>
      </w:r>
      <w:r w:rsidRPr="00D7076F">
        <w:rPr>
          <w:rFonts w:asciiTheme="minorHAnsi" w:hAnsiTheme="minorHAnsi" w:cstheme="minorHAnsi"/>
          <w:spacing w:val="-7"/>
        </w:rPr>
        <w:t xml:space="preserve"> </w:t>
      </w:r>
      <w:r w:rsidRPr="00D7076F">
        <w:rPr>
          <w:rFonts w:asciiTheme="minorHAnsi" w:hAnsiTheme="minorHAnsi" w:cstheme="minorHAnsi"/>
        </w:rPr>
        <w:t>la suite de cette intervention, soit la panne concerne l’iPad ou le support de fixation et un remplacement est effectué après coordination entre BEOPS/OPS/DT,</w:t>
      </w:r>
      <w:r w:rsidRPr="00D7076F">
        <w:rPr>
          <w:rFonts w:asciiTheme="minorHAnsi" w:hAnsiTheme="minorHAnsi" w:cstheme="minorHAnsi"/>
          <w:spacing w:val="-6"/>
        </w:rPr>
        <w:t xml:space="preserve"> </w:t>
      </w:r>
      <w:r w:rsidRPr="00D7076F">
        <w:rPr>
          <w:rFonts w:asciiTheme="minorHAnsi" w:hAnsiTheme="minorHAnsi" w:cstheme="minorHAnsi"/>
        </w:rPr>
        <w:t>soit</w:t>
      </w:r>
      <w:r w:rsidRPr="00D7076F">
        <w:rPr>
          <w:rFonts w:asciiTheme="minorHAnsi" w:hAnsiTheme="minorHAnsi" w:cstheme="minorHAnsi"/>
          <w:spacing w:val="-6"/>
        </w:rPr>
        <w:t xml:space="preserve"> </w:t>
      </w:r>
      <w:r w:rsidRPr="00D7076F">
        <w:rPr>
          <w:rFonts w:asciiTheme="minorHAnsi" w:hAnsiTheme="minorHAnsi" w:cstheme="minorHAnsi"/>
        </w:rPr>
        <w:t>ces</w:t>
      </w:r>
      <w:r w:rsidRPr="00D7076F">
        <w:rPr>
          <w:rFonts w:asciiTheme="minorHAnsi" w:hAnsiTheme="minorHAnsi" w:cstheme="minorHAnsi"/>
          <w:spacing w:val="-6"/>
        </w:rPr>
        <w:t xml:space="preserve"> </w:t>
      </w:r>
      <w:r w:rsidRPr="00D7076F">
        <w:rPr>
          <w:rFonts w:asciiTheme="minorHAnsi" w:hAnsiTheme="minorHAnsi" w:cstheme="minorHAnsi"/>
        </w:rPr>
        <w:t>systèmes</w:t>
      </w:r>
      <w:r w:rsidRPr="00D7076F">
        <w:rPr>
          <w:rFonts w:asciiTheme="minorHAnsi" w:hAnsiTheme="minorHAnsi" w:cstheme="minorHAnsi"/>
          <w:spacing w:val="-6"/>
        </w:rPr>
        <w:t xml:space="preserve"> </w:t>
      </w:r>
      <w:r w:rsidRPr="00D7076F">
        <w:rPr>
          <w:rFonts w:asciiTheme="minorHAnsi" w:hAnsiTheme="minorHAnsi" w:cstheme="minorHAnsi"/>
        </w:rPr>
        <w:t>ne</w:t>
      </w:r>
      <w:r w:rsidRPr="00D7076F">
        <w:rPr>
          <w:rFonts w:asciiTheme="minorHAnsi" w:hAnsiTheme="minorHAnsi" w:cstheme="minorHAnsi"/>
          <w:spacing w:val="-6"/>
        </w:rPr>
        <w:t xml:space="preserve"> </w:t>
      </w:r>
      <w:r w:rsidRPr="00D7076F">
        <w:rPr>
          <w:rFonts w:asciiTheme="minorHAnsi" w:hAnsiTheme="minorHAnsi" w:cstheme="minorHAnsi"/>
        </w:rPr>
        <w:t>sont</w:t>
      </w:r>
      <w:r w:rsidRPr="00D7076F">
        <w:rPr>
          <w:rFonts w:asciiTheme="minorHAnsi" w:hAnsiTheme="minorHAnsi" w:cstheme="minorHAnsi"/>
          <w:spacing w:val="-6"/>
        </w:rPr>
        <w:t xml:space="preserve"> </w:t>
      </w:r>
      <w:r w:rsidRPr="00D7076F">
        <w:rPr>
          <w:rFonts w:asciiTheme="minorHAnsi" w:hAnsiTheme="minorHAnsi" w:cstheme="minorHAnsi"/>
        </w:rPr>
        <w:t>pas</w:t>
      </w:r>
      <w:r w:rsidRPr="00D7076F">
        <w:rPr>
          <w:rFonts w:asciiTheme="minorHAnsi" w:hAnsiTheme="minorHAnsi" w:cstheme="minorHAnsi"/>
          <w:spacing w:val="-6"/>
        </w:rPr>
        <w:t xml:space="preserve"> </w:t>
      </w:r>
      <w:r w:rsidRPr="00D7076F">
        <w:rPr>
          <w:rFonts w:asciiTheme="minorHAnsi" w:hAnsiTheme="minorHAnsi" w:cstheme="minorHAnsi"/>
        </w:rPr>
        <w:t>concernés</w:t>
      </w:r>
      <w:r w:rsidRPr="00D7076F">
        <w:rPr>
          <w:rFonts w:asciiTheme="minorHAnsi" w:hAnsiTheme="minorHAnsi" w:cstheme="minorHAnsi"/>
          <w:spacing w:val="-6"/>
        </w:rPr>
        <w:t xml:space="preserve"> </w:t>
      </w:r>
      <w:r w:rsidRPr="00D7076F">
        <w:rPr>
          <w:rFonts w:asciiTheme="minorHAnsi" w:hAnsiTheme="minorHAnsi" w:cstheme="minorHAnsi"/>
        </w:rPr>
        <w:t>(alimentation</w:t>
      </w:r>
      <w:r w:rsidRPr="00D7076F">
        <w:rPr>
          <w:rFonts w:asciiTheme="minorHAnsi" w:hAnsiTheme="minorHAnsi" w:cstheme="minorHAnsi"/>
          <w:spacing w:val="-6"/>
        </w:rPr>
        <w:t xml:space="preserve"> </w:t>
      </w:r>
      <w:r w:rsidRPr="00D7076F">
        <w:rPr>
          <w:rFonts w:asciiTheme="minorHAnsi" w:hAnsiTheme="minorHAnsi" w:cstheme="minorHAnsi"/>
        </w:rPr>
        <w:t>HS)</w:t>
      </w:r>
      <w:r w:rsidRPr="00D7076F">
        <w:rPr>
          <w:rFonts w:asciiTheme="minorHAnsi" w:hAnsiTheme="minorHAnsi" w:cstheme="minorHAnsi"/>
          <w:spacing w:val="-6"/>
        </w:rPr>
        <w:t xml:space="preserve"> </w:t>
      </w:r>
      <w:r w:rsidRPr="00D7076F">
        <w:rPr>
          <w:rFonts w:asciiTheme="minorHAnsi" w:hAnsiTheme="minorHAnsi" w:cstheme="minorHAnsi"/>
        </w:rPr>
        <w:t>et d’autres tests doivent être effectués.</w:t>
      </w:r>
    </w:p>
    <w:p w14:paraId="5E01B4A6" w14:textId="77777777" w:rsidR="00DE7CE6" w:rsidRPr="00D7076F" w:rsidRDefault="00E02E7B" w:rsidP="00CE6300">
      <w:pPr>
        <w:pStyle w:val="Titre3"/>
      </w:pPr>
      <w:bookmarkStart w:id="156" w:name="_Toc164785802"/>
      <w:r w:rsidRPr="00D7076F">
        <w:t>Panne</w:t>
      </w:r>
      <w:r w:rsidRPr="00D7076F">
        <w:rPr>
          <w:spacing w:val="-7"/>
        </w:rPr>
        <w:t xml:space="preserve"> </w:t>
      </w:r>
      <w:r w:rsidRPr="00D7076F">
        <w:t>software</w:t>
      </w:r>
      <w:bookmarkEnd w:id="156"/>
    </w:p>
    <w:p w14:paraId="027C1CE0" w14:textId="77777777" w:rsidR="00DE7CE6" w:rsidRPr="00D7076F" w:rsidRDefault="00E02E7B" w:rsidP="00D7076F">
      <w:pPr>
        <w:pStyle w:val="Corpsdetexte"/>
        <w:spacing w:before="91"/>
        <w:ind w:left="284" w:right="14"/>
        <w:jc w:val="both"/>
        <w:rPr>
          <w:rFonts w:asciiTheme="minorHAnsi" w:hAnsiTheme="minorHAnsi" w:cstheme="minorHAnsi"/>
        </w:rPr>
      </w:pPr>
      <w:r w:rsidRPr="00D7076F">
        <w:rPr>
          <w:rFonts w:asciiTheme="minorHAnsi" w:hAnsiTheme="minorHAnsi" w:cstheme="minorHAnsi"/>
        </w:rPr>
        <w:t>Un</w:t>
      </w:r>
      <w:r w:rsidRPr="00D7076F">
        <w:rPr>
          <w:rFonts w:asciiTheme="minorHAnsi" w:hAnsiTheme="minorHAnsi" w:cstheme="minorHAnsi"/>
          <w:spacing w:val="-4"/>
        </w:rPr>
        <w:t xml:space="preserve"> </w:t>
      </w:r>
      <w:r w:rsidRPr="00D7076F">
        <w:rPr>
          <w:rFonts w:asciiTheme="minorHAnsi" w:hAnsiTheme="minorHAnsi" w:cstheme="minorHAnsi"/>
        </w:rPr>
        <w:t>iPad</w:t>
      </w:r>
      <w:r w:rsidRPr="00D7076F">
        <w:rPr>
          <w:rFonts w:asciiTheme="minorHAnsi" w:hAnsiTheme="minorHAnsi" w:cstheme="minorHAnsi"/>
          <w:spacing w:val="-4"/>
        </w:rPr>
        <w:t xml:space="preserve"> </w:t>
      </w:r>
      <w:r w:rsidRPr="00D7076F">
        <w:rPr>
          <w:rFonts w:asciiTheme="minorHAnsi" w:hAnsiTheme="minorHAnsi" w:cstheme="minorHAnsi"/>
        </w:rPr>
        <w:t>à</w:t>
      </w:r>
      <w:r w:rsidRPr="00D7076F">
        <w:rPr>
          <w:rFonts w:asciiTheme="minorHAnsi" w:hAnsiTheme="minorHAnsi" w:cstheme="minorHAnsi"/>
          <w:spacing w:val="-4"/>
        </w:rPr>
        <w:t xml:space="preserve"> </w:t>
      </w:r>
      <w:r w:rsidRPr="00D7076F">
        <w:rPr>
          <w:rFonts w:asciiTheme="minorHAnsi" w:hAnsiTheme="minorHAnsi" w:cstheme="minorHAnsi"/>
        </w:rPr>
        <w:t>jour</w:t>
      </w:r>
      <w:r w:rsidRPr="00D7076F">
        <w:rPr>
          <w:rFonts w:asciiTheme="minorHAnsi" w:hAnsiTheme="minorHAnsi" w:cstheme="minorHAnsi"/>
          <w:spacing w:val="-4"/>
        </w:rPr>
        <w:t xml:space="preserve"> </w:t>
      </w:r>
      <w:r w:rsidRPr="00D7076F">
        <w:rPr>
          <w:rFonts w:asciiTheme="minorHAnsi" w:hAnsiTheme="minorHAnsi" w:cstheme="minorHAnsi"/>
        </w:rPr>
        <w:t>est</w:t>
      </w:r>
      <w:r w:rsidRPr="00D7076F">
        <w:rPr>
          <w:rFonts w:asciiTheme="minorHAnsi" w:hAnsiTheme="minorHAnsi" w:cstheme="minorHAnsi"/>
          <w:spacing w:val="-4"/>
        </w:rPr>
        <w:t xml:space="preserve"> </w:t>
      </w:r>
      <w:r w:rsidRPr="00D7076F">
        <w:rPr>
          <w:rFonts w:asciiTheme="minorHAnsi" w:hAnsiTheme="minorHAnsi" w:cstheme="minorHAnsi"/>
        </w:rPr>
        <w:t>remis</w:t>
      </w:r>
      <w:r w:rsidRPr="00D7076F">
        <w:rPr>
          <w:rFonts w:asciiTheme="minorHAnsi" w:hAnsiTheme="minorHAnsi" w:cstheme="minorHAnsi"/>
          <w:spacing w:val="-5"/>
        </w:rPr>
        <w:t xml:space="preserve"> </w:t>
      </w:r>
      <w:r w:rsidRPr="00D7076F">
        <w:rPr>
          <w:rFonts w:asciiTheme="minorHAnsi" w:hAnsiTheme="minorHAnsi" w:cstheme="minorHAnsi"/>
        </w:rPr>
        <w:t>à</w:t>
      </w:r>
      <w:r w:rsidRPr="00D7076F">
        <w:rPr>
          <w:rFonts w:asciiTheme="minorHAnsi" w:hAnsiTheme="minorHAnsi" w:cstheme="minorHAnsi"/>
          <w:spacing w:val="-4"/>
        </w:rPr>
        <w:t xml:space="preserve"> </w:t>
      </w:r>
      <w:r w:rsidRPr="00D7076F">
        <w:rPr>
          <w:rFonts w:asciiTheme="minorHAnsi" w:hAnsiTheme="minorHAnsi" w:cstheme="minorHAnsi"/>
        </w:rPr>
        <w:t>l’équipage</w:t>
      </w:r>
      <w:r w:rsidRPr="00D7076F">
        <w:rPr>
          <w:rFonts w:asciiTheme="minorHAnsi" w:hAnsiTheme="minorHAnsi" w:cstheme="minorHAnsi"/>
          <w:spacing w:val="-3"/>
        </w:rPr>
        <w:t xml:space="preserve"> </w:t>
      </w:r>
      <w:r w:rsidRPr="00D7076F">
        <w:rPr>
          <w:rFonts w:asciiTheme="minorHAnsi" w:hAnsiTheme="minorHAnsi" w:cstheme="minorHAnsi"/>
        </w:rPr>
        <w:t>suivant</w:t>
      </w:r>
      <w:r w:rsidRPr="00D7076F">
        <w:rPr>
          <w:rFonts w:asciiTheme="minorHAnsi" w:hAnsiTheme="minorHAnsi" w:cstheme="minorHAnsi"/>
          <w:spacing w:val="-4"/>
        </w:rPr>
        <w:t xml:space="preserve"> </w:t>
      </w:r>
      <w:r w:rsidRPr="00D7076F">
        <w:rPr>
          <w:rFonts w:asciiTheme="minorHAnsi" w:hAnsiTheme="minorHAnsi" w:cstheme="minorHAnsi"/>
        </w:rPr>
        <w:t>ce</w:t>
      </w:r>
      <w:r w:rsidRPr="00D7076F">
        <w:rPr>
          <w:rFonts w:asciiTheme="minorHAnsi" w:hAnsiTheme="minorHAnsi" w:cstheme="minorHAnsi"/>
          <w:spacing w:val="-4"/>
        </w:rPr>
        <w:t xml:space="preserve"> </w:t>
      </w:r>
      <w:r w:rsidRPr="00D7076F">
        <w:rPr>
          <w:rFonts w:asciiTheme="minorHAnsi" w:hAnsiTheme="minorHAnsi" w:cstheme="minorHAnsi"/>
        </w:rPr>
        <w:t>qui</w:t>
      </w:r>
      <w:r w:rsidRPr="00D7076F">
        <w:rPr>
          <w:rFonts w:asciiTheme="minorHAnsi" w:hAnsiTheme="minorHAnsi" w:cstheme="minorHAnsi"/>
          <w:spacing w:val="-4"/>
        </w:rPr>
        <w:t xml:space="preserve"> </w:t>
      </w:r>
      <w:r w:rsidRPr="00D7076F">
        <w:rPr>
          <w:rFonts w:asciiTheme="minorHAnsi" w:hAnsiTheme="minorHAnsi" w:cstheme="minorHAnsi"/>
        </w:rPr>
        <w:t>permet</w:t>
      </w:r>
      <w:r w:rsidRPr="00D7076F">
        <w:rPr>
          <w:rFonts w:asciiTheme="minorHAnsi" w:hAnsiTheme="minorHAnsi" w:cstheme="minorHAnsi"/>
          <w:spacing w:val="-4"/>
        </w:rPr>
        <w:t xml:space="preserve"> </w:t>
      </w:r>
      <w:r w:rsidRPr="00D7076F">
        <w:rPr>
          <w:rFonts w:asciiTheme="minorHAnsi" w:hAnsiTheme="minorHAnsi" w:cstheme="minorHAnsi"/>
        </w:rPr>
        <w:t>de</w:t>
      </w:r>
      <w:r w:rsidRPr="00D7076F">
        <w:rPr>
          <w:rFonts w:asciiTheme="minorHAnsi" w:hAnsiTheme="minorHAnsi" w:cstheme="minorHAnsi"/>
          <w:spacing w:val="-4"/>
        </w:rPr>
        <w:t xml:space="preserve"> </w:t>
      </w:r>
      <w:r w:rsidRPr="00D7076F">
        <w:rPr>
          <w:rFonts w:asciiTheme="minorHAnsi" w:hAnsiTheme="minorHAnsi" w:cstheme="minorHAnsi"/>
        </w:rPr>
        <w:t>cloturer</w:t>
      </w:r>
      <w:r w:rsidRPr="00D7076F">
        <w:rPr>
          <w:rFonts w:asciiTheme="minorHAnsi" w:hAnsiTheme="minorHAnsi" w:cstheme="minorHAnsi"/>
          <w:spacing w:val="-4"/>
        </w:rPr>
        <w:t xml:space="preserve"> </w:t>
      </w:r>
      <w:r w:rsidRPr="00D7076F">
        <w:rPr>
          <w:rFonts w:asciiTheme="minorHAnsi" w:hAnsiTheme="minorHAnsi" w:cstheme="minorHAnsi"/>
        </w:rPr>
        <w:t>la</w:t>
      </w:r>
      <w:r w:rsidRPr="00D7076F">
        <w:rPr>
          <w:rFonts w:asciiTheme="minorHAnsi" w:hAnsiTheme="minorHAnsi" w:cstheme="minorHAnsi"/>
          <w:spacing w:val="-4"/>
        </w:rPr>
        <w:t xml:space="preserve"> MEL.</w:t>
      </w:r>
    </w:p>
    <w:p w14:paraId="6E6C654F" w14:textId="39DAFBB8" w:rsidR="00DE7CE6" w:rsidRPr="00D7076F" w:rsidRDefault="00E02E7B" w:rsidP="00D7076F">
      <w:pPr>
        <w:pStyle w:val="Corpsdetexte"/>
        <w:spacing w:before="89" w:line="249" w:lineRule="auto"/>
        <w:ind w:left="284" w:right="14"/>
        <w:jc w:val="both"/>
        <w:rPr>
          <w:rFonts w:asciiTheme="minorHAnsi" w:hAnsiTheme="minorHAnsi" w:cstheme="minorHAnsi"/>
        </w:rPr>
      </w:pPr>
      <w:r w:rsidRPr="00D7076F">
        <w:rPr>
          <w:rFonts w:asciiTheme="minorHAnsi" w:hAnsiTheme="minorHAnsi" w:cstheme="minorHAnsi"/>
        </w:rPr>
        <w:t>Les</w:t>
      </w:r>
      <w:r w:rsidRPr="00D7076F">
        <w:rPr>
          <w:rFonts w:asciiTheme="minorHAnsi" w:hAnsiTheme="minorHAnsi" w:cstheme="minorHAnsi"/>
          <w:spacing w:val="-7"/>
        </w:rPr>
        <w:t xml:space="preserve"> </w:t>
      </w:r>
      <w:r w:rsidRPr="00D7076F">
        <w:rPr>
          <w:rFonts w:asciiTheme="minorHAnsi" w:hAnsiTheme="minorHAnsi" w:cstheme="minorHAnsi"/>
        </w:rPr>
        <w:t>administrateurs</w:t>
      </w:r>
      <w:r w:rsidRPr="00D7076F">
        <w:rPr>
          <w:rFonts w:asciiTheme="minorHAnsi" w:hAnsiTheme="minorHAnsi" w:cstheme="minorHAnsi"/>
          <w:spacing w:val="-7"/>
        </w:rPr>
        <w:t xml:space="preserve"> </w:t>
      </w:r>
      <w:r w:rsidRPr="00D7076F">
        <w:rPr>
          <w:rFonts w:asciiTheme="minorHAnsi" w:hAnsiTheme="minorHAnsi" w:cstheme="minorHAnsi"/>
        </w:rPr>
        <w:t>du</w:t>
      </w:r>
      <w:r w:rsidRPr="00D7076F">
        <w:rPr>
          <w:rFonts w:asciiTheme="minorHAnsi" w:hAnsiTheme="minorHAnsi" w:cstheme="minorHAnsi"/>
          <w:spacing w:val="-7"/>
        </w:rPr>
        <w:t xml:space="preserve"> </w:t>
      </w:r>
      <w:r w:rsidRPr="00D7076F">
        <w:rPr>
          <w:rFonts w:asciiTheme="minorHAnsi" w:hAnsiTheme="minorHAnsi" w:cstheme="minorHAnsi"/>
        </w:rPr>
        <w:t>BEOPS</w:t>
      </w:r>
      <w:r w:rsidRPr="00D7076F">
        <w:rPr>
          <w:rFonts w:asciiTheme="minorHAnsi" w:hAnsiTheme="minorHAnsi" w:cstheme="minorHAnsi"/>
          <w:spacing w:val="-7"/>
        </w:rPr>
        <w:t xml:space="preserve"> </w:t>
      </w:r>
      <w:r w:rsidRPr="00D7076F">
        <w:rPr>
          <w:rFonts w:asciiTheme="minorHAnsi" w:hAnsiTheme="minorHAnsi" w:cstheme="minorHAnsi"/>
        </w:rPr>
        <w:t>prendront</w:t>
      </w:r>
      <w:r w:rsidRPr="00D7076F">
        <w:rPr>
          <w:rFonts w:asciiTheme="minorHAnsi" w:hAnsiTheme="minorHAnsi" w:cstheme="minorHAnsi"/>
          <w:spacing w:val="-7"/>
        </w:rPr>
        <w:t xml:space="preserve"> </w:t>
      </w:r>
      <w:r w:rsidRPr="00D7076F">
        <w:rPr>
          <w:rFonts w:asciiTheme="minorHAnsi" w:hAnsiTheme="minorHAnsi" w:cstheme="minorHAnsi"/>
        </w:rPr>
        <w:t>en</w:t>
      </w:r>
      <w:r w:rsidRPr="00D7076F">
        <w:rPr>
          <w:rFonts w:asciiTheme="minorHAnsi" w:hAnsiTheme="minorHAnsi" w:cstheme="minorHAnsi"/>
          <w:spacing w:val="-6"/>
        </w:rPr>
        <w:t xml:space="preserve"> </w:t>
      </w:r>
      <w:r w:rsidRPr="00D7076F">
        <w:rPr>
          <w:rFonts w:asciiTheme="minorHAnsi" w:hAnsiTheme="minorHAnsi" w:cstheme="minorHAnsi"/>
        </w:rPr>
        <w:t>charge</w:t>
      </w:r>
      <w:r w:rsidRPr="00D7076F">
        <w:rPr>
          <w:rFonts w:asciiTheme="minorHAnsi" w:hAnsiTheme="minorHAnsi" w:cstheme="minorHAnsi"/>
          <w:spacing w:val="-7"/>
        </w:rPr>
        <w:t xml:space="preserve"> </w:t>
      </w:r>
      <w:r w:rsidRPr="00D7076F">
        <w:rPr>
          <w:rFonts w:asciiTheme="minorHAnsi" w:hAnsiTheme="minorHAnsi" w:cstheme="minorHAnsi"/>
        </w:rPr>
        <w:t>tout</w:t>
      </w:r>
      <w:r w:rsidRPr="00D7076F">
        <w:rPr>
          <w:rFonts w:asciiTheme="minorHAnsi" w:hAnsiTheme="minorHAnsi" w:cstheme="minorHAnsi"/>
          <w:spacing w:val="-7"/>
        </w:rPr>
        <w:t xml:space="preserve"> </w:t>
      </w:r>
      <w:r w:rsidRPr="00D7076F">
        <w:rPr>
          <w:rFonts w:asciiTheme="minorHAnsi" w:hAnsiTheme="minorHAnsi" w:cstheme="minorHAnsi"/>
        </w:rPr>
        <w:t>problème</w:t>
      </w:r>
      <w:r w:rsidRPr="00D7076F">
        <w:rPr>
          <w:rFonts w:asciiTheme="minorHAnsi" w:hAnsiTheme="minorHAnsi" w:cstheme="minorHAnsi"/>
          <w:spacing w:val="-6"/>
        </w:rPr>
        <w:t xml:space="preserve"> </w:t>
      </w:r>
      <w:r w:rsidRPr="00D7076F">
        <w:rPr>
          <w:rFonts w:asciiTheme="minorHAnsi" w:hAnsiTheme="minorHAnsi" w:cstheme="minorHAnsi"/>
        </w:rPr>
        <w:t>d’accès</w:t>
      </w:r>
      <w:r w:rsidRPr="00D7076F">
        <w:rPr>
          <w:rFonts w:asciiTheme="minorHAnsi" w:hAnsiTheme="minorHAnsi" w:cstheme="minorHAnsi"/>
          <w:spacing w:val="-7"/>
        </w:rPr>
        <w:t xml:space="preserve"> </w:t>
      </w:r>
      <w:r w:rsidRPr="00D7076F">
        <w:rPr>
          <w:rFonts w:asciiTheme="minorHAnsi" w:hAnsiTheme="minorHAnsi" w:cstheme="minorHAnsi"/>
        </w:rPr>
        <w:t>ou</w:t>
      </w:r>
      <w:r w:rsidRPr="00D7076F">
        <w:rPr>
          <w:rFonts w:asciiTheme="minorHAnsi" w:hAnsiTheme="minorHAnsi" w:cstheme="minorHAnsi"/>
          <w:spacing w:val="-7"/>
        </w:rPr>
        <w:t xml:space="preserve"> </w:t>
      </w:r>
      <w:r w:rsidRPr="00D7076F">
        <w:rPr>
          <w:rFonts w:asciiTheme="minorHAnsi" w:hAnsiTheme="minorHAnsi" w:cstheme="minorHAnsi"/>
        </w:rPr>
        <w:t>lié à la database des applications CHARTS+ ou Flysmart With</w:t>
      </w:r>
      <w:r w:rsidRPr="00D7076F">
        <w:rPr>
          <w:rFonts w:asciiTheme="minorHAnsi" w:hAnsiTheme="minorHAnsi" w:cstheme="minorHAnsi"/>
          <w:spacing w:val="-1"/>
        </w:rPr>
        <w:t xml:space="preserve"> </w:t>
      </w:r>
      <w:r w:rsidRPr="00D7076F">
        <w:rPr>
          <w:rFonts w:asciiTheme="minorHAnsi" w:hAnsiTheme="minorHAnsi" w:cstheme="minorHAnsi"/>
        </w:rPr>
        <w:t>AIRBUS.</w:t>
      </w:r>
    </w:p>
    <w:p w14:paraId="4F7780C9" w14:textId="77777777" w:rsidR="00DE7CE6" w:rsidRPr="00D7076F" w:rsidRDefault="00E02E7B" w:rsidP="00D7076F">
      <w:pPr>
        <w:pStyle w:val="Corpsdetexte"/>
        <w:spacing w:before="82"/>
        <w:ind w:left="284" w:right="14"/>
        <w:jc w:val="both"/>
        <w:rPr>
          <w:rFonts w:asciiTheme="minorHAnsi" w:hAnsiTheme="minorHAnsi" w:cstheme="minorHAnsi"/>
        </w:rPr>
      </w:pPr>
      <w:r w:rsidRPr="00D7076F">
        <w:rPr>
          <w:rFonts w:asciiTheme="minorHAnsi" w:hAnsiTheme="minorHAnsi" w:cstheme="minorHAnsi"/>
        </w:rPr>
        <w:t>Selon</w:t>
      </w:r>
      <w:r w:rsidRPr="00D7076F">
        <w:rPr>
          <w:rFonts w:asciiTheme="minorHAnsi" w:hAnsiTheme="minorHAnsi" w:cstheme="minorHAnsi"/>
          <w:spacing w:val="-6"/>
        </w:rPr>
        <w:t xml:space="preserve"> </w:t>
      </w:r>
      <w:r w:rsidRPr="00D7076F">
        <w:rPr>
          <w:rFonts w:asciiTheme="minorHAnsi" w:hAnsiTheme="minorHAnsi" w:cstheme="minorHAnsi"/>
        </w:rPr>
        <w:t>les</w:t>
      </w:r>
      <w:r w:rsidRPr="00D7076F">
        <w:rPr>
          <w:rFonts w:asciiTheme="minorHAnsi" w:hAnsiTheme="minorHAnsi" w:cstheme="minorHAnsi"/>
          <w:spacing w:val="-5"/>
        </w:rPr>
        <w:t xml:space="preserve"> </w:t>
      </w:r>
      <w:r w:rsidRPr="00D7076F">
        <w:rPr>
          <w:rFonts w:asciiTheme="minorHAnsi" w:hAnsiTheme="minorHAnsi" w:cstheme="minorHAnsi"/>
        </w:rPr>
        <w:t>informations</w:t>
      </w:r>
      <w:r w:rsidRPr="00D7076F">
        <w:rPr>
          <w:rFonts w:asciiTheme="minorHAnsi" w:hAnsiTheme="minorHAnsi" w:cstheme="minorHAnsi"/>
          <w:spacing w:val="-6"/>
        </w:rPr>
        <w:t xml:space="preserve"> </w:t>
      </w:r>
      <w:r w:rsidRPr="00D7076F">
        <w:rPr>
          <w:rFonts w:asciiTheme="minorHAnsi" w:hAnsiTheme="minorHAnsi" w:cstheme="minorHAnsi"/>
        </w:rPr>
        <w:t>du</w:t>
      </w:r>
      <w:r w:rsidRPr="00D7076F">
        <w:rPr>
          <w:rFonts w:asciiTheme="minorHAnsi" w:hAnsiTheme="minorHAnsi" w:cstheme="minorHAnsi"/>
          <w:spacing w:val="-5"/>
        </w:rPr>
        <w:t xml:space="preserve"> </w:t>
      </w:r>
      <w:r w:rsidRPr="00D7076F">
        <w:rPr>
          <w:rFonts w:asciiTheme="minorHAnsi" w:hAnsiTheme="minorHAnsi" w:cstheme="minorHAnsi"/>
        </w:rPr>
        <w:t>CRM,</w:t>
      </w:r>
      <w:r w:rsidRPr="00D7076F">
        <w:rPr>
          <w:rFonts w:asciiTheme="minorHAnsi" w:hAnsiTheme="minorHAnsi" w:cstheme="minorHAnsi"/>
          <w:spacing w:val="-5"/>
        </w:rPr>
        <w:t xml:space="preserve"> </w:t>
      </w:r>
      <w:r w:rsidRPr="00D7076F">
        <w:rPr>
          <w:rFonts w:asciiTheme="minorHAnsi" w:hAnsiTheme="minorHAnsi" w:cstheme="minorHAnsi"/>
        </w:rPr>
        <w:t>le</w:t>
      </w:r>
      <w:r w:rsidRPr="00D7076F">
        <w:rPr>
          <w:rFonts w:asciiTheme="minorHAnsi" w:hAnsiTheme="minorHAnsi" w:cstheme="minorHAnsi"/>
          <w:spacing w:val="-8"/>
        </w:rPr>
        <w:t xml:space="preserve"> </w:t>
      </w:r>
      <w:r w:rsidRPr="00D7076F">
        <w:rPr>
          <w:rFonts w:asciiTheme="minorHAnsi" w:hAnsiTheme="minorHAnsi" w:cstheme="minorHAnsi"/>
        </w:rPr>
        <w:t>BEOPS</w:t>
      </w:r>
      <w:r w:rsidRPr="00D7076F">
        <w:rPr>
          <w:rFonts w:asciiTheme="minorHAnsi" w:hAnsiTheme="minorHAnsi" w:cstheme="minorHAnsi"/>
          <w:spacing w:val="-4"/>
        </w:rPr>
        <w:t xml:space="preserve"> </w:t>
      </w:r>
      <w:r w:rsidRPr="00D7076F">
        <w:rPr>
          <w:rFonts w:asciiTheme="minorHAnsi" w:hAnsiTheme="minorHAnsi" w:cstheme="minorHAnsi"/>
        </w:rPr>
        <w:t>(un</w:t>
      </w:r>
      <w:r w:rsidRPr="00D7076F">
        <w:rPr>
          <w:rFonts w:asciiTheme="minorHAnsi" w:hAnsiTheme="minorHAnsi" w:cstheme="minorHAnsi"/>
          <w:spacing w:val="-6"/>
        </w:rPr>
        <w:t xml:space="preserve"> </w:t>
      </w:r>
      <w:r w:rsidRPr="00D7076F">
        <w:rPr>
          <w:rFonts w:asciiTheme="minorHAnsi" w:hAnsiTheme="minorHAnsi" w:cstheme="minorHAnsi"/>
        </w:rPr>
        <w:t>administrateur</w:t>
      </w:r>
      <w:r w:rsidRPr="00D7076F">
        <w:rPr>
          <w:rFonts w:asciiTheme="minorHAnsi" w:hAnsiTheme="minorHAnsi" w:cstheme="minorHAnsi"/>
          <w:spacing w:val="-5"/>
        </w:rPr>
        <w:t xml:space="preserve"> </w:t>
      </w:r>
      <w:r w:rsidRPr="00D7076F">
        <w:rPr>
          <w:rFonts w:asciiTheme="minorHAnsi" w:hAnsiTheme="minorHAnsi" w:cstheme="minorHAnsi"/>
        </w:rPr>
        <w:t>de</w:t>
      </w:r>
      <w:r w:rsidRPr="00D7076F">
        <w:rPr>
          <w:rFonts w:asciiTheme="minorHAnsi" w:hAnsiTheme="minorHAnsi" w:cstheme="minorHAnsi"/>
          <w:spacing w:val="-6"/>
        </w:rPr>
        <w:t xml:space="preserve"> </w:t>
      </w:r>
      <w:r w:rsidRPr="00D7076F">
        <w:rPr>
          <w:rFonts w:asciiTheme="minorHAnsi" w:hAnsiTheme="minorHAnsi" w:cstheme="minorHAnsi"/>
        </w:rPr>
        <w:t>l’EFB)</w:t>
      </w:r>
      <w:r w:rsidRPr="00D7076F">
        <w:rPr>
          <w:rFonts w:asciiTheme="minorHAnsi" w:hAnsiTheme="minorHAnsi" w:cstheme="minorHAnsi"/>
          <w:spacing w:val="-5"/>
        </w:rPr>
        <w:t xml:space="preserve"> </w:t>
      </w:r>
      <w:r w:rsidRPr="00D7076F">
        <w:rPr>
          <w:rFonts w:asciiTheme="minorHAnsi" w:hAnsiTheme="minorHAnsi" w:cstheme="minorHAnsi"/>
          <w:spacing w:val="-10"/>
        </w:rPr>
        <w:t>:</w:t>
      </w:r>
    </w:p>
    <w:p w14:paraId="36947DF4" w14:textId="77777777" w:rsidR="00DE7CE6" w:rsidRPr="00D7076F" w:rsidRDefault="00E02E7B" w:rsidP="00977D44">
      <w:pPr>
        <w:pStyle w:val="Paragraphedeliste"/>
        <w:numPr>
          <w:ilvl w:val="0"/>
          <w:numId w:val="7"/>
        </w:numPr>
        <w:tabs>
          <w:tab w:val="left" w:pos="723"/>
        </w:tabs>
        <w:spacing w:before="57" w:line="230" w:lineRule="auto"/>
        <w:ind w:left="709" w:right="14" w:hanging="216"/>
        <w:jc w:val="both"/>
        <w:rPr>
          <w:rFonts w:asciiTheme="minorHAnsi" w:hAnsiTheme="minorHAnsi" w:cstheme="minorHAnsi"/>
          <w:sz w:val="20"/>
        </w:rPr>
      </w:pPr>
      <w:r w:rsidRPr="00D7076F">
        <w:rPr>
          <w:rFonts w:asciiTheme="minorHAnsi" w:hAnsiTheme="minorHAnsi" w:cstheme="minorHAnsi"/>
          <w:sz w:val="20"/>
        </w:rPr>
        <w:t>Vérifie</w:t>
      </w:r>
      <w:r w:rsidRPr="00D7076F">
        <w:rPr>
          <w:rFonts w:asciiTheme="minorHAnsi" w:hAnsiTheme="minorHAnsi" w:cstheme="minorHAnsi"/>
          <w:spacing w:val="-4"/>
          <w:sz w:val="20"/>
        </w:rPr>
        <w:t xml:space="preserve"> </w:t>
      </w:r>
      <w:r w:rsidRPr="00D7076F">
        <w:rPr>
          <w:rFonts w:asciiTheme="minorHAnsi" w:hAnsiTheme="minorHAnsi" w:cstheme="minorHAnsi"/>
          <w:sz w:val="20"/>
        </w:rPr>
        <w:t>le</w:t>
      </w:r>
      <w:r w:rsidRPr="00D7076F">
        <w:rPr>
          <w:rFonts w:asciiTheme="minorHAnsi" w:hAnsiTheme="minorHAnsi" w:cstheme="minorHAnsi"/>
          <w:spacing w:val="-4"/>
          <w:sz w:val="20"/>
        </w:rPr>
        <w:t xml:space="preserve"> </w:t>
      </w:r>
      <w:r w:rsidRPr="00D7076F">
        <w:rPr>
          <w:rFonts w:asciiTheme="minorHAnsi" w:hAnsiTheme="minorHAnsi" w:cstheme="minorHAnsi"/>
          <w:sz w:val="20"/>
        </w:rPr>
        <w:t>statut</w:t>
      </w:r>
      <w:r w:rsidRPr="00D7076F">
        <w:rPr>
          <w:rFonts w:asciiTheme="minorHAnsi" w:hAnsiTheme="minorHAnsi" w:cstheme="minorHAnsi"/>
          <w:spacing w:val="-3"/>
          <w:sz w:val="20"/>
        </w:rPr>
        <w:t xml:space="preserve"> </w:t>
      </w:r>
      <w:r w:rsidRPr="00D7076F">
        <w:rPr>
          <w:rFonts w:asciiTheme="minorHAnsi" w:hAnsiTheme="minorHAnsi" w:cstheme="minorHAnsi"/>
          <w:sz w:val="20"/>
        </w:rPr>
        <w:t>des</w:t>
      </w:r>
      <w:r w:rsidRPr="00D7076F">
        <w:rPr>
          <w:rFonts w:asciiTheme="minorHAnsi" w:hAnsiTheme="minorHAnsi" w:cstheme="minorHAnsi"/>
          <w:spacing w:val="-4"/>
          <w:sz w:val="20"/>
        </w:rPr>
        <w:t xml:space="preserve"> </w:t>
      </w:r>
      <w:r w:rsidRPr="00D7076F">
        <w:rPr>
          <w:rFonts w:asciiTheme="minorHAnsi" w:hAnsiTheme="minorHAnsi" w:cstheme="minorHAnsi"/>
          <w:sz w:val="20"/>
        </w:rPr>
        <w:t>logiciels</w:t>
      </w:r>
      <w:r w:rsidRPr="00D7076F">
        <w:rPr>
          <w:rFonts w:asciiTheme="minorHAnsi" w:hAnsiTheme="minorHAnsi" w:cstheme="minorHAnsi"/>
          <w:spacing w:val="-4"/>
          <w:sz w:val="20"/>
        </w:rPr>
        <w:t xml:space="preserve"> </w:t>
      </w:r>
      <w:r w:rsidRPr="00D7076F">
        <w:rPr>
          <w:rFonts w:asciiTheme="minorHAnsi" w:hAnsiTheme="minorHAnsi" w:cstheme="minorHAnsi"/>
          <w:sz w:val="20"/>
        </w:rPr>
        <w:t>et</w:t>
      </w:r>
      <w:r w:rsidRPr="00D7076F">
        <w:rPr>
          <w:rFonts w:asciiTheme="minorHAnsi" w:hAnsiTheme="minorHAnsi" w:cstheme="minorHAnsi"/>
          <w:spacing w:val="-3"/>
          <w:sz w:val="20"/>
        </w:rPr>
        <w:t xml:space="preserve"> </w:t>
      </w:r>
      <w:r w:rsidRPr="00D7076F">
        <w:rPr>
          <w:rFonts w:asciiTheme="minorHAnsi" w:hAnsiTheme="minorHAnsi" w:cstheme="minorHAnsi"/>
          <w:sz w:val="20"/>
        </w:rPr>
        <w:t>de</w:t>
      </w:r>
      <w:r w:rsidRPr="00D7076F">
        <w:rPr>
          <w:rFonts w:asciiTheme="minorHAnsi" w:hAnsiTheme="minorHAnsi" w:cstheme="minorHAnsi"/>
          <w:spacing w:val="-3"/>
          <w:sz w:val="20"/>
        </w:rPr>
        <w:t xml:space="preserve"> </w:t>
      </w:r>
      <w:r w:rsidRPr="00D7076F">
        <w:rPr>
          <w:rFonts w:asciiTheme="minorHAnsi" w:hAnsiTheme="minorHAnsi" w:cstheme="minorHAnsi"/>
          <w:sz w:val="20"/>
        </w:rPr>
        <w:t>la</w:t>
      </w:r>
      <w:r w:rsidRPr="00D7076F">
        <w:rPr>
          <w:rFonts w:asciiTheme="minorHAnsi" w:hAnsiTheme="minorHAnsi" w:cstheme="minorHAnsi"/>
          <w:spacing w:val="-3"/>
          <w:sz w:val="20"/>
        </w:rPr>
        <w:t xml:space="preserve"> </w:t>
      </w:r>
      <w:r w:rsidRPr="00D7076F">
        <w:rPr>
          <w:rFonts w:asciiTheme="minorHAnsi" w:hAnsiTheme="minorHAnsi" w:cstheme="minorHAnsi"/>
          <w:sz w:val="20"/>
        </w:rPr>
        <w:t>documentation</w:t>
      </w:r>
      <w:r w:rsidRPr="00D7076F">
        <w:rPr>
          <w:rFonts w:asciiTheme="minorHAnsi" w:hAnsiTheme="minorHAnsi" w:cstheme="minorHAnsi"/>
          <w:spacing w:val="-3"/>
          <w:sz w:val="20"/>
        </w:rPr>
        <w:t xml:space="preserve"> </w:t>
      </w:r>
      <w:r w:rsidRPr="00D7076F">
        <w:rPr>
          <w:rFonts w:asciiTheme="minorHAnsi" w:hAnsiTheme="minorHAnsi" w:cstheme="minorHAnsi"/>
          <w:sz w:val="20"/>
        </w:rPr>
        <w:t>électronique</w:t>
      </w:r>
      <w:r w:rsidRPr="00D7076F">
        <w:rPr>
          <w:rFonts w:asciiTheme="minorHAnsi" w:hAnsiTheme="minorHAnsi" w:cstheme="minorHAnsi"/>
          <w:spacing w:val="-3"/>
          <w:sz w:val="20"/>
        </w:rPr>
        <w:t xml:space="preserve"> </w:t>
      </w:r>
      <w:r w:rsidRPr="00D7076F">
        <w:rPr>
          <w:rFonts w:asciiTheme="minorHAnsi" w:hAnsiTheme="minorHAnsi" w:cstheme="minorHAnsi"/>
          <w:sz w:val="20"/>
        </w:rPr>
        <w:t>et</w:t>
      </w:r>
      <w:r w:rsidRPr="00D7076F">
        <w:rPr>
          <w:rFonts w:asciiTheme="minorHAnsi" w:hAnsiTheme="minorHAnsi" w:cstheme="minorHAnsi"/>
          <w:spacing w:val="-3"/>
          <w:sz w:val="20"/>
        </w:rPr>
        <w:t xml:space="preserve"> </w:t>
      </w:r>
      <w:r w:rsidRPr="00D7076F">
        <w:rPr>
          <w:rFonts w:asciiTheme="minorHAnsi" w:hAnsiTheme="minorHAnsi" w:cstheme="minorHAnsi"/>
          <w:sz w:val="20"/>
        </w:rPr>
        <w:t>les remet à jour ou les réinstalle si nécessaire ;</w:t>
      </w:r>
    </w:p>
    <w:p w14:paraId="79B0D8CC" w14:textId="77777777" w:rsidR="00DE7CE6" w:rsidRPr="00D7076F" w:rsidRDefault="00E02E7B" w:rsidP="00977D44">
      <w:pPr>
        <w:pStyle w:val="Paragraphedeliste"/>
        <w:numPr>
          <w:ilvl w:val="0"/>
          <w:numId w:val="7"/>
        </w:numPr>
        <w:tabs>
          <w:tab w:val="left" w:pos="723"/>
        </w:tabs>
        <w:spacing w:before="31"/>
        <w:ind w:left="709" w:right="14"/>
        <w:jc w:val="both"/>
        <w:rPr>
          <w:rFonts w:asciiTheme="minorHAnsi" w:hAnsiTheme="minorHAnsi" w:cstheme="minorHAnsi"/>
          <w:sz w:val="20"/>
        </w:rPr>
      </w:pPr>
      <w:r w:rsidRPr="00D7076F">
        <w:rPr>
          <w:rFonts w:asciiTheme="minorHAnsi" w:hAnsiTheme="minorHAnsi" w:cstheme="minorHAnsi"/>
          <w:sz w:val="20"/>
        </w:rPr>
        <w:t>Vérifie</w:t>
      </w:r>
      <w:r w:rsidRPr="00D7076F">
        <w:rPr>
          <w:rFonts w:asciiTheme="minorHAnsi" w:hAnsiTheme="minorHAnsi" w:cstheme="minorHAnsi"/>
          <w:spacing w:val="-5"/>
          <w:sz w:val="20"/>
        </w:rPr>
        <w:t xml:space="preserve"> </w:t>
      </w:r>
      <w:r w:rsidRPr="00D7076F">
        <w:rPr>
          <w:rFonts w:asciiTheme="minorHAnsi" w:hAnsiTheme="minorHAnsi" w:cstheme="minorHAnsi"/>
          <w:sz w:val="20"/>
        </w:rPr>
        <w:t>le</w:t>
      </w:r>
      <w:r w:rsidRPr="00D7076F">
        <w:rPr>
          <w:rFonts w:asciiTheme="minorHAnsi" w:hAnsiTheme="minorHAnsi" w:cstheme="minorHAnsi"/>
          <w:spacing w:val="-5"/>
          <w:sz w:val="20"/>
        </w:rPr>
        <w:t xml:space="preserve"> </w:t>
      </w:r>
      <w:r w:rsidRPr="00D7076F">
        <w:rPr>
          <w:rFonts w:asciiTheme="minorHAnsi" w:hAnsiTheme="minorHAnsi" w:cstheme="minorHAnsi"/>
          <w:sz w:val="20"/>
        </w:rPr>
        <w:t>paramétrage</w:t>
      </w:r>
      <w:r w:rsidRPr="00D7076F">
        <w:rPr>
          <w:rFonts w:asciiTheme="minorHAnsi" w:hAnsiTheme="minorHAnsi" w:cstheme="minorHAnsi"/>
          <w:spacing w:val="-4"/>
          <w:sz w:val="20"/>
        </w:rPr>
        <w:t xml:space="preserve"> </w:t>
      </w:r>
      <w:r w:rsidRPr="00D7076F">
        <w:rPr>
          <w:rFonts w:asciiTheme="minorHAnsi" w:hAnsiTheme="minorHAnsi" w:cstheme="minorHAnsi"/>
          <w:sz w:val="20"/>
        </w:rPr>
        <w:t>de</w:t>
      </w:r>
      <w:r w:rsidRPr="00D7076F">
        <w:rPr>
          <w:rFonts w:asciiTheme="minorHAnsi" w:hAnsiTheme="minorHAnsi" w:cstheme="minorHAnsi"/>
          <w:spacing w:val="-5"/>
          <w:sz w:val="20"/>
        </w:rPr>
        <w:t xml:space="preserve"> </w:t>
      </w:r>
      <w:r w:rsidRPr="00D7076F">
        <w:rPr>
          <w:rFonts w:asciiTheme="minorHAnsi" w:hAnsiTheme="minorHAnsi" w:cstheme="minorHAnsi"/>
          <w:sz w:val="20"/>
        </w:rPr>
        <w:t>l’iPad</w:t>
      </w:r>
      <w:r w:rsidRPr="00D7076F">
        <w:rPr>
          <w:rFonts w:asciiTheme="minorHAnsi" w:hAnsiTheme="minorHAnsi" w:cstheme="minorHAnsi"/>
          <w:spacing w:val="-4"/>
          <w:sz w:val="20"/>
        </w:rPr>
        <w:t xml:space="preserve"> </w:t>
      </w:r>
      <w:r w:rsidRPr="00D7076F">
        <w:rPr>
          <w:rFonts w:asciiTheme="minorHAnsi" w:hAnsiTheme="minorHAnsi" w:cstheme="minorHAnsi"/>
          <w:spacing w:val="-10"/>
          <w:sz w:val="20"/>
        </w:rPr>
        <w:t>;</w:t>
      </w:r>
    </w:p>
    <w:p w14:paraId="1079FE2D" w14:textId="77777777" w:rsidR="00DE7CE6" w:rsidRPr="00D7076F" w:rsidRDefault="00E02E7B" w:rsidP="00977D44">
      <w:pPr>
        <w:pStyle w:val="Paragraphedeliste"/>
        <w:numPr>
          <w:ilvl w:val="0"/>
          <w:numId w:val="7"/>
        </w:numPr>
        <w:tabs>
          <w:tab w:val="left" w:pos="723"/>
        </w:tabs>
        <w:spacing w:before="31"/>
        <w:ind w:left="709" w:right="14"/>
        <w:jc w:val="both"/>
        <w:rPr>
          <w:rFonts w:asciiTheme="minorHAnsi" w:hAnsiTheme="minorHAnsi" w:cstheme="minorHAnsi"/>
          <w:sz w:val="20"/>
        </w:rPr>
      </w:pPr>
      <w:r w:rsidRPr="00D7076F">
        <w:rPr>
          <w:rFonts w:asciiTheme="minorHAnsi" w:hAnsiTheme="minorHAnsi" w:cstheme="minorHAnsi"/>
          <w:sz w:val="20"/>
        </w:rPr>
        <w:t>Effectue</w:t>
      </w:r>
      <w:r w:rsidRPr="00D7076F">
        <w:rPr>
          <w:rFonts w:asciiTheme="minorHAnsi" w:hAnsiTheme="minorHAnsi" w:cstheme="minorHAnsi"/>
          <w:spacing w:val="-6"/>
          <w:sz w:val="20"/>
        </w:rPr>
        <w:t xml:space="preserve"> </w:t>
      </w:r>
      <w:r w:rsidRPr="00D7076F">
        <w:rPr>
          <w:rFonts w:asciiTheme="minorHAnsi" w:hAnsiTheme="minorHAnsi" w:cstheme="minorHAnsi"/>
          <w:sz w:val="20"/>
        </w:rPr>
        <w:t>les</w:t>
      </w:r>
      <w:r w:rsidRPr="00D7076F">
        <w:rPr>
          <w:rFonts w:asciiTheme="minorHAnsi" w:hAnsiTheme="minorHAnsi" w:cstheme="minorHAnsi"/>
          <w:spacing w:val="-5"/>
          <w:sz w:val="20"/>
        </w:rPr>
        <w:t xml:space="preserve"> </w:t>
      </w:r>
      <w:r w:rsidRPr="00D7076F">
        <w:rPr>
          <w:rFonts w:asciiTheme="minorHAnsi" w:hAnsiTheme="minorHAnsi" w:cstheme="minorHAnsi"/>
          <w:sz w:val="20"/>
        </w:rPr>
        <w:t>tests</w:t>
      </w:r>
      <w:r w:rsidRPr="00D7076F">
        <w:rPr>
          <w:rFonts w:asciiTheme="minorHAnsi" w:hAnsiTheme="minorHAnsi" w:cstheme="minorHAnsi"/>
          <w:spacing w:val="-4"/>
          <w:sz w:val="20"/>
        </w:rPr>
        <w:t xml:space="preserve"> </w:t>
      </w:r>
      <w:r w:rsidRPr="00D7076F">
        <w:rPr>
          <w:rFonts w:asciiTheme="minorHAnsi" w:hAnsiTheme="minorHAnsi" w:cstheme="minorHAnsi"/>
          <w:sz w:val="20"/>
        </w:rPr>
        <w:t>de</w:t>
      </w:r>
      <w:r w:rsidRPr="00D7076F">
        <w:rPr>
          <w:rFonts w:asciiTheme="minorHAnsi" w:hAnsiTheme="minorHAnsi" w:cstheme="minorHAnsi"/>
          <w:spacing w:val="-5"/>
          <w:sz w:val="20"/>
        </w:rPr>
        <w:t xml:space="preserve"> </w:t>
      </w:r>
      <w:r w:rsidRPr="00D7076F">
        <w:rPr>
          <w:rFonts w:asciiTheme="minorHAnsi" w:hAnsiTheme="minorHAnsi" w:cstheme="minorHAnsi"/>
          <w:spacing w:val="-2"/>
          <w:sz w:val="20"/>
        </w:rPr>
        <w:t>fonctionnement.</w:t>
      </w:r>
    </w:p>
    <w:p w14:paraId="3318C5C3" w14:textId="77777777" w:rsidR="00DE7CE6" w:rsidRPr="00D7076F" w:rsidRDefault="00E02E7B" w:rsidP="00D7076F">
      <w:pPr>
        <w:pStyle w:val="Corpsdetexte"/>
        <w:spacing w:before="70" w:line="249" w:lineRule="auto"/>
        <w:ind w:left="284" w:right="14"/>
        <w:jc w:val="both"/>
        <w:rPr>
          <w:rFonts w:asciiTheme="minorHAnsi" w:hAnsiTheme="minorHAnsi" w:cstheme="minorHAnsi"/>
        </w:rPr>
      </w:pPr>
      <w:r w:rsidRPr="00D7076F">
        <w:rPr>
          <w:rFonts w:asciiTheme="minorHAnsi" w:hAnsiTheme="minorHAnsi" w:cstheme="minorHAnsi"/>
        </w:rPr>
        <w:t>En</w:t>
      </w:r>
      <w:r w:rsidRPr="00D7076F">
        <w:rPr>
          <w:rFonts w:asciiTheme="minorHAnsi" w:hAnsiTheme="minorHAnsi" w:cstheme="minorHAnsi"/>
          <w:spacing w:val="-13"/>
        </w:rPr>
        <w:t xml:space="preserve"> </w:t>
      </w:r>
      <w:r w:rsidRPr="00D7076F">
        <w:rPr>
          <w:rFonts w:asciiTheme="minorHAnsi" w:hAnsiTheme="minorHAnsi" w:cstheme="minorHAnsi"/>
        </w:rPr>
        <w:t>cas</w:t>
      </w:r>
      <w:r w:rsidRPr="00D7076F">
        <w:rPr>
          <w:rFonts w:asciiTheme="minorHAnsi" w:hAnsiTheme="minorHAnsi" w:cstheme="minorHAnsi"/>
          <w:spacing w:val="-12"/>
        </w:rPr>
        <w:t xml:space="preserve"> </w:t>
      </w:r>
      <w:r w:rsidRPr="00D7076F">
        <w:rPr>
          <w:rFonts w:asciiTheme="minorHAnsi" w:hAnsiTheme="minorHAnsi" w:cstheme="minorHAnsi"/>
        </w:rPr>
        <w:t>de</w:t>
      </w:r>
      <w:r w:rsidRPr="00D7076F">
        <w:rPr>
          <w:rFonts w:asciiTheme="minorHAnsi" w:hAnsiTheme="minorHAnsi" w:cstheme="minorHAnsi"/>
          <w:spacing w:val="-11"/>
        </w:rPr>
        <w:t xml:space="preserve"> </w:t>
      </w:r>
      <w:r w:rsidRPr="00D7076F">
        <w:rPr>
          <w:rFonts w:asciiTheme="minorHAnsi" w:hAnsiTheme="minorHAnsi" w:cstheme="minorHAnsi"/>
        </w:rPr>
        <w:t>problème</w:t>
      </w:r>
      <w:r w:rsidRPr="00D7076F">
        <w:rPr>
          <w:rFonts w:asciiTheme="minorHAnsi" w:hAnsiTheme="minorHAnsi" w:cstheme="minorHAnsi"/>
          <w:spacing w:val="-10"/>
        </w:rPr>
        <w:t xml:space="preserve"> </w:t>
      </w:r>
      <w:r w:rsidRPr="00D7076F">
        <w:rPr>
          <w:rFonts w:asciiTheme="minorHAnsi" w:hAnsiTheme="minorHAnsi" w:cstheme="minorHAnsi"/>
        </w:rPr>
        <w:t>software</w:t>
      </w:r>
      <w:r w:rsidRPr="00D7076F">
        <w:rPr>
          <w:rFonts w:asciiTheme="minorHAnsi" w:hAnsiTheme="minorHAnsi" w:cstheme="minorHAnsi"/>
          <w:spacing w:val="-10"/>
        </w:rPr>
        <w:t xml:space="preserve"> </w:t>
      </w:r>
      <w:r w:rsidRPr="00D7076F">
        <w:rPr>
          <w:rFonts w:asciiTheme="minorHAnsi" w:hAnsiTheme="minorHAnsi" w:cstheme="minorHAnsi"/>
        </w:rPr>
        <w:t>lié</w:t>
      </w:r>
      <w:r w:rsidRPr="00D7076F">
        <w:rPr>
          <w:rFonts w:asciiTheme="minorHAnsi" w:hAnsiTheme="minorHAnsi" w:cstheme="minorHAnsi"/>
          <w:spacing w:val="-10"/>
        </w:rPr>
        <w:t xml:space="preserve"> </w:t>
      </w:r>
      <w:r w:rsidRPr="00D7076F">
        <w:rPr>
          <w:rFonts w:asciiTheme="minorHAnsi" w:hAnsiTheme="minorHAnsi" w:cstheme="minorHAnsi"/>
        </w:rPr>
        <w:t>à</w:t>
      </w:r>
      <w:r w:rsidRPr="00D7076F">
        <w:rPr>
          <w:rFonts w:asciiTheme="minorHAnsi" w:hAnsiTheme="minorHAnsi" w:cstheme="minorHAnsi"/>
          <w:spacing w:val="-11"/>
        </w:rPr>
        <w:t xml:space="preserve"> </w:t>
      </w:r>
      <w:r w:rsidRPr="00D7076F">
        <w:rPr>
          <w:rFonts w:asciiTheme="minorHAnsi" w:hAnsiTheme="minorHAnsi" w:cstheme="minorHAnsi"/>
        </w:rPr>
        <w:t>la</w:t>
      </w:r>
      <w:r w:rsidRPr="00D7076F">
        <w:rPr>
          <w:rFonts w:asciiTheme="minorHAnsi" w:hAnsiTheme="minorHAnsi" w:cstheme="minorHAnsi"/>
          <w:spacing w:val="-10"/>
        </w:rPr>
        <w:t xml:space="preserve"> </w:t>
      </w:r>
      <w:r w:rsidRPr="00D7076F">
        <w:rPr>
          <w:rFonts w:asciiTheme="minorHAnsi" w:hAnsiTheme="minorHAnsi" w:cstheme="minorHAnsi"/>
        </w:rPr>
        <w:t>configuration</w:t>
      </w:r>
      <w:r w:rsidRPr="00D7076F">
        <w:rPr>
          <w:rFonts w:asciiTheme="minorHAnsi" w:hAnsiTheme="minorHAnsi" w:cstheme="minorHAnsi"/>
          <w:spacing w:val="-13"/>
        </w:rPr>
        <w:t xml:space="preserve"> </w:t>
      </w:r>
      <w:r w:rsidRPr="00D7076F">
        <w:rPr>
          <w:rFonts w:asciiTheme="minorHAnsi" w:hAnsiTheme="minorHAnsi" w:cstheme="minorHAnsi"/>
        </w:rPr>
        <w:t>AIRWATCH,</w:t>
      </w:r>
      <w:r w:rsidRPr="00D7076F">
        <w:rPr>
          <w:rFonts w:asciiTheme="minorHAnsi" w:hAnsiTheme="minorHAnsi" w:cstheme="minorHAnsi"/>
          <w:spacing w:val="-10"/>
        </w:rPr>
        <w:t xml:space="preserve"> </w:t>
      </w:r>
      <w:r w:rsidRPr="00D7076F">
        <w:rPr>
          <w:rFonts w:asciiTheme="minorHAnsi" w:hAnsiTheme="minorHAnsi" w:cstheme="minorHAnsi"/>
        </w:rPr>
        <w:t>l’exploitIT reprendra la main.</w:t>
      </w:r>
    </w:p>
    <w:p w14:paraId="58679345" w14:textId="77777777" w:rsidR="00DE7CE6" w:rsidRPr="00D7076F" w:rsidRDefault="00E02E7B" w:rsidP="00D7076F">
      <w:pPr>
        <w:pStyle w:val="Corpsdetexte"/>
        <w:spacing w:before="82" w:line="249" w:lineRule="auto"/>
        <w:ind w:left="284" w:right="14"/>
        <w:jc w:val="both"/>
        <w:rPr>
          <w:rFonts w:asciiTheme="minorHAnsi" w:hAnsiTheme="minorHAnsi" w:cstheme="minorHAnsi"/>
        </w:rPr>
      </w:pPr>
      <w:r w:rsidRPr="00D7076F">
        <w:rPr>
          <w:rFonts w:asciiTheme="minorHAnsi" w:hAnsiTheme="minorHAnsi" w:cstheme="minorHAnsi"/>
        </w:rPr>
        <w:t>Une</w:t>
      </w:r>
      <w:r w:rsidRPr="00D7076F">
        <w:rPr>
          <w:rFonts w:asciiTheme="minorHAnsi" w:hAnsiTheme="minorHAnsi" w:cstheme="minorHAnsi"/>
          <w:spacing w:val="-14"/>
        </w:rPr>
        <w:t xml:space="preserve"> </w:t>
      </w:r>
      <w:r w:rsidRPr="00D7076F">
        <w:rPr>
          <w:rFonts w:asciiTheme="minorHAnsi" w:hAnsiTheme="minorHAnsi" w:cstheme="minorHAnsi"/>
        </w:rPr>
        <w:t>fois</w:t>
      </w:r>
      <w:r w:rsidRPr="00D7076F">
        <w:rPr>
          <w:rFonts w:asciiTheme="minorHAnsi" w:hAnsiTheme="minorHAnsi" w:cstheme="minorHAnsi"/>
          <w:spacing w:val="-16"/>
        </w:rPr>
        <w:t xml:space="preserve"> </w:t>
      </w:r>
      <w:r w:rsidRPr="00D7076F">
        <w:rPr>
          <w:rFonts w:asciiTheme="minorHAnsi" w:hAnsiTheme="minorHAnsi" w:cstheme="minorHAnsi"/>
        </w:rPr>
        <w:t>que</w:t>
      </w:r>
      <w:r w:rsidRPr="00D7076F">
        <w:rPr>
          <w:rFonts w:asciiTheme="minorHAnsi" w:hAnsiTheme="minorHAnsi" w:cstheme="minorHAnsi"/>
          <w:spacing w:val="-16"/>
        </w:rPr>
        <w:t xml:space="preserve"> </w:t>
      </w:r>
      <w:r w:rsidRPr="00D7076F">
        <w:rPr>
          <w:rFonts w:asciiTheme="minorHAnsi" w:hAnsiTheme="minorHAnsi" w:cstheme="minorHAnsi"/>
        </w:rPr>
        <w:t>l’iPad</w:t>
      </w:r>
      <w:r w:rsidRPr="00D7076F">
        <w:rPr>
          <w:rFonts w:asciiTheme="minorHAnsi" w:hAnsiTheme="minorHAnsi" w:cstheme="minorHAnsi"/>
          <w:spacing w:val="-14"/>
        </w:rPr>
        <w:t xml:space="preserve"> </w:t>
      </w:r>
      <w:r w:rsidRPr="00D7076F">
        <w:rPr>
          <w:rFonts w:asciiTheme="minorHAnsi" w:hAnsiTheme="minorHAnsi" w:cstheme="minorHAnsi"/>
        </w:rPr>
        <w:t>est</w:t>
      </w:r>
      <w:r w:rsidRPr="00D7076F">
        <w:rPr>
          <w:rFonts w:asciiTheme="minorHAnsi" w:hAnsiTheme="minorHAnsi" w:cstheme="minorHAnsi"/>
          <w:spacing w:val="-14"/>
        </w:rPr>
        <w:t xml:space="preserve"> </w:t>
      </w:r>
      <w:r w:rsidRPr="00D7076F">
        <w:rPr>
          <w:rFonts w:asciiTheme="minorHAnsi" w:hAnsiTheme="minorHAnsi" w:cstheme="minorHAnsi"/>
        </w:rPr>
        <w:t>de</w:t>
      </w:r>
      <w:r w:rsidRPr="00D7076F">
        <w:rPr>
          <w:rFonts w:asciiTheme="minorHAnsi" w:hAnsiTheme="minorHAnsi" w:cstheme="minorHAnsi"/>
          <w:spacing w:val="-16"/>
        </w:rPr>
        <w:t xml:space="preserve"> </w:t>
      </w:r>
      <w:r w:rsidRPr="00D7076F">
        <w:rPr>
          <w:rFonts w:asciiTheme="minorHAnsi" w:hAnsiTheme="minorHAnsi" w:cstheme="minorHAnsi"/>
        </w:rPr>
        <w:t>nouveau</w:t>
      </w:r>
      <w:r w:rsidRPr="00D7076F">
        <w:rPr>
          <w:rFonts w:asciiTheme="minorHAnsi" w:hAnsiTheme="minorHAnsi" w:cstheme="minorHAnsi"/>
          <w:spacing w:val="-16"/>
        </w:rPr>
        <w:t xml:space="preserve"> </w:t>
      </w:r>
      <w:r w:rsidRPr="00D7076F">
        <w:rPr>
          <w:rFonts w:asciiTheme="minorHAnsi" w:hAnsiTheme="minorHAnsi" w:cstheme="minorHAnsi"/>
        </w:rPr>
        <w:t>fonctionnel,</w:t>
      </w:r>
      <w:r w:rsidRPr="00D7076F">
        <w:rPr>
          <w:rFonts w:asciiTheme="minorHAnsi" w:hAnsiTheme="minorHAnsi" w:cstheme="minorHAnsi"/>
          <w:spacing w:val="-16"/>
        </w:rPr>
        <w:t xml:space="preserve"> </w:t>
      </w:r>
      <w:r w:rsidRPr="00D7076F">
        <w:rPr>
          <w:rFonts w:asciiTheme="minorHAnsi" w:hAnsiTheme="minorHAnsi" w:cstheme="minorHAnsi"/>
        </w:rPr>
        <w:t>il</w:t>
      </w:r>
      <w:r w:rsidRPr="00D7076F">
        <w:rPr>
          <w:rFonts w:asciiTheme="minorHAnsi" w:hAnsiTheme="minorHAnsi" w:cstheme="minorHAnsi"/>
          <w:spacing w:val="-14"/>
        </w:rPr>
        <w:t xml:space="preserve"> </w:t>
      </w:r>
      <w:r w:rsidRPr="00D7076F">
        <w:rPr>
          <w:rFonts w:asciiTheme="minorHAnsi" w:hAnsiTheme="minorHAnsi" w:cstheme="minorHAnsi"/>
        </w:rPr>
        <w:t>est</w:t>
      </w:r>
      <w:r w:rsidRPr="00D7076F">
        <w:rPr>
          <w:rFonts w:asciiTheme="minorHAnsi" w:hAnsiTheme="minorHAnsi" w:cstheme="minorHAnsi"/>
          <w:spacing w:val="-15"/>
        </w:rPr>
        <w:t xml:space="preserve"> </w:t>
      </w:r>
      <w:r w:rsidRPr="00D7076F">
        <w:rPr>
          <w:rFonts w:asciiTheme="minorHAnsi" w:hAnsiTheme="minorHAnsi" w:cstheme="minorHAnsi"/>
        </w:rPr>
        <w:t>stocké</w:t>
      </w:r>
      <w:r w:rsidRPr="00D7076F">
        <w:rPr>
          <w:rFonts w:asciiTheme="minorHAnsi" w:hAnsiTheme="minorHAnsi" w:cstheme="minorHAnsi"/>
          <w:spacing w:val="-16"/>
        </w:rPr>
        <w:t xml:space="preserve"> </w:t>
      </w:r>
      <w:r w:rsidRPr="00D7076F">
        <w:rPr>
          <w:rFonts w:asciiTheme="minorHAnsi" w:hAnsiTheme="minorHAnsi" w:cstheme="minorHAnsi"/>
        </w:rPr>
        <w:t>au</w:t>
      </w:r>
      <w:r w:rsidRPr="00D7076F">
        <w:rPr>
          <w:rFonts w:asciiTheme="minorHAnsi" w:hAnsiTheme="minorHAnsi" w:cstheme="minorHAnsi"/>
          <w:spacing w:val="-15"/>
        </w:rPr>
        <w:t xml:space="preserve"> </w:t>
      </w:r>
      <w:r w:rsidRPr="00D7076F">
        <w:rPr>
          <w:rFonts w:asciiTheme="minorHAnsi" w:hAnsiTheme="minorHAnsi" w:cstheme="minorHAnsi"/>
        </w:rPr>
        <w:t>OPS</w:t>
      </w:r>
      <w:r w:rsidRPr="00D7076F">
        <w:rPr>
          <w:rFonts w:asciiTheme="minorHAnsi" w:hAnsiTheme="minorHAnsi" w:cstheme="minorHAnsi"/>
          <w:spacing w:val="-15"/>
        </w:rPr>
        <w:t xml:space="preserve"> </w:t>
      </w:r>
      <w:r w:rsidRPr="00D7076F">
        <w:rPr>
          <w:rFonts w:asciiTheme="minorHAnsi" w:hAnsiTheme="minorHAnsi" w:cstheme="minorHAnsi"/>
        </w:rPr>
        <w:t>avec</w:t>
      </w:r>
      <w:r w:rsidRPr="00D7076F">
        <w:rPr>
          <w:rFonts w:asciiTheme="minorHAnsi" w:hAnsiTheme="minorHAnsi" w:cstheme="minorHAnsi"/>
          <w:spacing w:val="-15"/>
        </w:rPr>
        <w:t xml:space="preserve"> </w:t>
      </w:r>
      <w:r w:rsidRPr="00D7076F">
        <w:rPr>
          <w:rFonts w:asciiTheme="minorHAnsi" w:hAnsiTheme="minorHAnsi" w:cstheme="minorHAnsi"/>
        </w:rPr>
        <w:t>les</w:t>
      </w:r>
      <w:r w:rsidRPr="00D7076F">
        <w:rPr>
          <w:rFonts w:asciiTheme="minorHAnsi" w:hAnsiTheme="minorHAnsi" w:cstheme="minorHAnsi"/>
          <w:spacing w:val="-14"/>
        </w:rPr>
        <w:t xml:space="preserve"> </w:t>
      </w:r>
      <w:r w:rsidRPr="00D7076F">
        <w:rPr>
          <w:rFonts w:asciiTheme="minorHAnsi" w:hAnsiTheme="minorHAnsi" w:cstheme="minorHAnsi"/>
        </w:rPr>
        <w:t xml:space="preserve">autres </w:t>
      </w:r>
      <w:r w:rsidRPr="00D7076F">
        <w:rPr>
          <w:rFonts w:asciiTheme="minorHAnsi" w:hAnsiTheme="minorHAnsi" w:cstheme="minorHAnsi"/>
          <w:spacing w:val="-2"/>
        </w:rPr>
        <w:t>iPads</w:t>
      </w:r>
      <w:r w:rsidRPr="00D7076F">
        <w:rPr>
          <w:rFonts w:asciiTheme="minorHAnsi" w:hAnsiTheme="minorHAnsi" w:cstheme="minorHAnsi"/>
          <w:spacing w:val="-4"/>
        </w:rPr>
        <w:t xml:space="preserve"> </w:t>
      </w:r>
      <w:r w:rsidRPr="00D7076F">
        <w:rPr>
          <w:rFonts w:asciiTheme="minorHAnsi" w:hAnsiTheme="minorHAnsi" w:cstheme="minorHAnsi"/>
          <w:spacing w:val="-2"/>
        </w:rPr>
        <w:t>spare.</w:t>
      </w:r>
      <w:r w:rsidRPr="00D7076F">
        <w:rPr>
          <w:rFonts w:asciiTheme="minorHAnsi" w:hAnsiTheme="minorHAnsi" w:cstheme="minorHAnsi"/>
          <w:spacing w:val="-4"/>
        </w:rPr>
        <w:t xml:space="preserve"> </w:t>
      </w:r>
      <w:r w:rsidRPr="00D7076F">
        <w:rPr>
          <w:rFonts w:asciiTheme="minorHAnsi" w:hAnsiTheme="minorHAnsi" w:cstheme="minorHAnsi"/>
          <w:spacing w:val="-2"/>
        </w:rPr>
        <w:t>Ce</w:t>
      </w:r>
      <w:r w:rsidRPr="00D7076F">
        <w:rPr>
          <w:rFonts w:asciiTheme="minorHAnsi" w:hAnsiTheme="minorHAnsi" w:cstheme="minorHAnsi"/>
          <w:spacing w:val="-4"/>
        </w:rPr>
        <w:t xml:space="preserve"> </w:t>
      </w:r>
      <w:r w:rsidRPr="00D7076F">
        <w:rPr>
          <w:rFonts w:asciiTheme="minorHAnsi" w:hAnsiTheme="minorHAnsi" w:cstheme="minorHAnsi"/>
          <w:spacing w:val="-2"/>
        </w:rPr>
        <w:t>stock</w:t>
      </w:r>
      <w:r w:rsidRPr="00D7076F">
        <w:rPr>
          <w:rFonts w:asciiTheme="minorHAnsi" w:hAnsiTheme="minorHAnsi" w:cstheme="minorHAnsi"/>
          <w:spacing w:val="-4"/>
        </w:rPr>
        <w:t xml:space="preserve"> </w:t>
      </w:r>
      <w:r w:rsidRPr="00D7076F">
        <w:rPr>
          <w:rFonts w:asciiTheme="minorHAnsi" w:hAnsiTheme="minorHAnsi" w:cstheme="minorHAnsi"/>
          <w:spacing w:val="-2"/>
        </w:rPr>
        <w:t>d’iPads</w:t>
      </w:r>
      <w:r w:rsidRPr="00D7076F">
        <w:rPr>
          <w:rFonts w:asciiTheme="minorHAnsi" w:hAnsiTheme="minorHAnsi" w:cstheme="minorHAnsi"/>
          <w:spacing w:val="-4"/>
        </w:rPr>
        <w:t xml:space="preserve"> </w:t>
      </w:r>
      <w:r w:rsidRPr="00D7076F">
        <w:rPr>
          <w:rFonts w:asciiTheme="minorHAnsi" w:hAnsiTheme="minorHAnsi" w:cstheme="minorHAnsi"/>
          <w:spacing w:val="-2"/>
        </w:rPr>
        <w:t>est</w:t>
      </w:r>
      <w:r w:rsidRPr="00D7076F">
        <w:rPr>
          <w:rFonts w:asciiTheme="minorHAnsi" w:hAnsiTheme="minorHAnsi" w:cstheme="minorHAnsi"/>
          <w:spacing w:val="-5"/>
        </w:rPr>
        <w:t xml:space="preserve"> </w:t>
      </w:r>
      <w:r w:rsidRPr="00D7076F">
        <w:rPr>
          <w:rFonts w:asciiTheme="minorHAnsi" w:hAnsiTheme="minorHAnsi" w:cstheme="minorHAnsi"/>
          <w:spacing w:val="-2"/>
        </w:rPr>
        <w:t>mis</w:t>
      </w:r>
      <w:r w:rsidRPr="00D7076F">
        <w:rPr>
          <w:rFonts w:asciiTheme="minorHAnsi" w:hAnsiTheme="minorHAnsi" w:cstheme="minorHAnsi"/>
          <w:spacing w:val="-5"/>
        </w:rPr>
        <w:t xml:space="preserve"> </w:t>
      </w:r>
      <w:r w:rsidRPr="00D7076F">
        <w:rPr>
          <w:rFonts w:asciiTheme="minorHAnsi" w:hAnsiTheme="minorHAnsi" w:cstheme="minorHAnsi"/>
          <w:spacing w:val="-2"/>
        </w:rPr>
        <w:t>à</w:t>
      </w:r>
      <w:r w:rsidRPr="00D7076F">
        <w:rPr>
          <w:rFonts w:asciiTheme="minorHAnsi" w:hAnsiTheme="minorHAnsi" w:cstheme="minorHAnsi"/>
          <w:spacing w:val="-5"/>
        </w:rPr>
        <w:t xml:space="preserve"> </w:t>
      </w:r>
      <w:r w:rsidRPr="00D7076F">
        <w:rPr>
          <w:rFonts w:asciiTheme="minorHAnsi" w:hAnsiTheme="minorHAnsi" w:cstheme="minorHAnsi"/>
          <w:spacing w:val="-2"/>
        </w:rPr>
        <w:t>jour</w:t>
      </w:r>
      <w:r w:rsidRPr="00D7076F">
        <w:rPr>
          <w:rFonts w:asciiTheme="minorHAnsi" w:hAnsiTheme="minorHAnsi" w:cstheme="minorHAnsi"/>
          <w:spacing w:val="-3"/>
        </w:rPr>
        <w:t xml:space="preserve"> </w:t>
      </w:r>
      <w:r w:rsidRPr="00D7076F">
        <w:rPr>
          <w:rFonts w:asciiTheme="minorHAnsi" w:hAnsiTheme="minorHAnsi" w:cstheme="minorHAnsi"/>
          <w:spacing w:val="-2"/>
        </w:rPr>
        <w:t>de</w:t>
      </w:r>
      <w:r w:rsidRPr="00D7076F">
        <w:rPr>
          <w:rFonts w:asciiTheme="minorHAnsi" w:hAnsiTheme="minorHAnsi" w:cstheme="minorHAnsi"/>
          <w:spacing w:val="-5"/>
        </w:rPr>
        <w:t xml:space="preserve"> </w:t>
      </w:r>
      <w:r w:rsidRPr="00D7076F">
        <w:rPr>
          <w:rFonts w:asciiTheme="minorHAnsi" w:hAnsiTheme="minorHAnsi" w:cstheme="minorHAnsi"/>
          <w:spacing w:val="-2"/>
        </w:rPr>
        <w:t>façon</w:t>
      </w:r>
      <w:r w:rsidRPr="00D7076F">
        <w:rPr>
          <w:rFonts w:asciiTheme="minorHAnsi" w:hAnsiTheme="minorHAnsi" w:cstheme="minorHAnsi"/>
          <w:spacing w:val="-5"/>
        </w:rPr>
        <w:t xml:space="preserve"> </w:t>
      </w:r>
      <w:r w:rsidRPr="00D7076F">
        <w:rPr>
          <w:rFonts w:asciiTheme="minorHAnsi" w:hAnsiTheme="minorHAnsi" w:cstheme="minorHAnsi"/>
          <w:spacing w:val="-2"/>
        </w:rPr>
        <w:t>hebdomadaire</w:t>
      </w:r>
      <w:r w:rsidRPr="00D7076F">
        <w:rPr>
          <w:rFonts w:asciiTheme="minorHAnsi" w:hAnsiTheme="minorHAnsi" w:cstheme="minorHAnsi"/>
          <w:spacing w:val="-4"/>
        </w:rPr>
        <w:t xml:space="preserve"> </w:t>
      </w:r>
      <w:r w:rsidRPr="00D7076F">
        <w:rPr>
          <w:rFonts w:asciiTheme="minorHAnsi" w:hAnsiTheme="minorHAnsi" w:cstheme="minorHAnsi"/>
          <w:spacing w:val="-2"/>
        </w:rPr>
        <w:t>par</w:t>
      </w:r>
      <w:r w:rsidRPr="00D7076F">
        <w:rPr>
          <w:rFonts w:asciiTheme="minorHAnsi" w:hAnsiTheme="minorHAnsi" w:cstheme="minorHAnsi"/>
          <w:spacing w:val="-3"/>
        </w:rPr>
        <w:t xml:space="preserve"> </w:t>
      </w:r>
      <w:r w:rsidRPr="00D7076F">
        <w:rPr>
          <w:rFonts w:asciiTheme="minorHAnsi" w:hAnsiTheme="minorHAnsi" w:cstheme="minorHAnsi"/>
          <w:spacing w:val="-2"/>
        </w:rPr>
        <w:t>le</w:t>
      </w:r>
      <w:r w:rsidRPr="00D7076F">
        <w:rPr>
          <w:rFonts w:asciiTheme="minorHAnsi" w:hAnsiTheme="minorHAnsi" w:cstheme="minorHAnsi"/>
          <w:spacing w:val="-4"/>
        </w:rPr>
        <w:t xml:space="preserve"> </w:t>
      </w:r>
      <w:r w:rsidRPr="00D7076F">
        <w:rPr>
          <w:rFonts w:asciiTheme="minorHAnsi" w:hAnsiTheme="minorHAnsi" w:cstheme="minorHAnsi"/>
          <w:spacing w:val="-2"/>
        </w:rPr>
        <w:t>BEOPS.</w:t>
      </w:r>
    </w:p>
    <w:p w14:paraId="18899835" w14:textId="77777777" w:rsidR="00DE7CE6" w:rsidRPr="00D7076F" w:rsidRDefault="00DE7CE6" w:rsidP="00D7076F">
      <w:pPr>
        <w:spacing w:line="249" w:lineRule="auto"/>
        <w:ind w:left="284" w:right="14"/>
        <w:jc w:val="both"/>
        <w:rPr>
          <w:rFonts w:asciiTheme="minorHAnsi" w:hAnsiTheme="minorHAnsi" w:cstheme="minorHAnsi"/>
        </w:rPr>
        <w:sectPr w:rsidR="00DE7CE6" w:rsidRPr="00D7076F" w:rsidSect="007128C1">
          <w:headerReference w:type="even" r:id="rId75"/>
          <w:pgSz w:w="8400" w:h="11900"/>
          <w:pgMar w:top="720" w:right="720" w:bottom="720" w:left="720" w:header="24" w:footer="0" w:gutter="0"/>
          <w:pgNumType w:start="4"/>
          <w:cols w:space="720"/>
          <w:docGrid w:linePitch="299"/>
        </w:sectPr>
      </w:pPr>
    </w:p>
    <w:p w14:paraId="71A0F06F" w14:textId="577CD8DA" w:rsidR="00DE7CE6" w:rsidRPr="00D7076F" w:rsidRDefault="00E2772B" w:rsidP="00D7076F">
      <w:pPr>
        <w:pStyle w:val="Corpsdetexte"/>
        <w:spacing w:before="6"/>
        <w:ind w:left="284" w:right="14"/>
        <w:jc w:val="both"/>
        <w:rPr>
          <w:rFonts w:asciiTheme="minorHAnsi" w:hAnsiTheme="minorHAnsi" w:cstheme="minorHAnsi"/>
          <w:sz w:val="2"/>
        </w:rPr>
      </w:pPr>
      <w:r w:rsidRPr="00D7076F">
        <w:rPr>
          <w:rFonts w:asciiTheme="minorHAnsi" w:hAnsiTheme="minorHAnsi" w:cstheme="minorHAnsi"/>
          <w:noProof/>
        </w:rPr>
        <w:lastRenderedPageBreak/>
        <w:drawing>
          <wp:anchor distT="0" distB="0" distL="0" distR="0" simplePos="0" relativeHeight="251672576" behindDoc="0" locked="0" layoutInCell="1" allowOverlap="1" wp14:anchorId="4222CB0B" wp14:editId="03446145">
            <wp:simplePos x="0" y="0"/>
            <wp:positionH relativeFrom="page">
              <wp:posOffset>846031</wp:posOffset>
            </wp:positionH>
            <wp:positionV relativeFrom="paragraph">
              <wp:posOffset>75776</wp:posOffset>
            </wp:positionV>
            <wp:extent cx="3463925" cy="3470910"/>
            <wp:effectExtent l="0" t="0" r="3175" b="0"/>
            <wp:wrapTopAndBottom/>
            <wp:docPr id="277"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78.png"/>
                    <pic:cNvPicPr/>
                  </pic:nvPicPr>
                  <pic:blipFill>
                    <a:blip r:embed="rId76" cstate="print"/>
                    <a:stretch>
                      <a:fillRect/>
                    </a:stretch>
                  </pic:blipFill>
                  <pic:spPr>
                    <a:xfrm>
                      <a:off x="0" y="0"/>
                      <a:ext cx="3463925" cy="3470910"/>
                    </a:xfrm>
                    <a:prstGeom prst="rect">
                      <a:avLst/>
                    </a:prstGeom>
                  </pic:spPr>
                </pic:pic>
              </a:graphicData>
            </a:graphic>
            <wp14:sizeRelH relativeFrom="margin">
              <wp14:pctWidth>0</wp14:pctWidth>
            </wp14:sizeRelH>
            <wp14:sizeRelV relativeFrom="margin">
              <wp14:pctHeight>0</wp14:pctHeight>
            </wp14:sizeRelV>
          </wp:anchor>
        </w:drawing>
      </w:r>
    </w:p>
    <w:p w14:paraId="1F1DFE19" w14:textId="040A7988" w:rsidR="00DE7CE6" w:rsidRPr="00D7076F" w:rsidRDefault="00E02E7B" w:rsidP="00CE6300">
      <w:pPr>
        <w:pStyle w:val="Titre3"/>
      </w:pPr>
      <w:bookmarkStart w:id="157" w:name="_Toc164785803"/>
      <w:r w:rsidRPr="00D7076F">
        <w:t>Pannes</w:t>
      </w:r>
      <w:r w:rsidRPr="00D7076F">
        <w:rPr>
          <w:spacing w:val="-6"/>
        </w:rPr>
        <w:t xml:space="preserve"> </w:t>
      </w:r>
      <w:r w:rsidRPr="00D7076F">
        <w:t>hardware</w:t>
      </w:r>
      <w:r w:rsidRPr="00D7076F">
        <w:rPr>
          <w:spacing w:val="-5"/>
        </w:rPr>
        <w:t xml:space="preserve"> </w:t>
      </w:r>
      <w:r w:rsidR="00BB7E3A">
        <w:rPr>
          <w:spacing w:val="-5"/>
        </w:rPr>
        <w:t>(</w:t>
      </w:r>
      <w:r w:rsidRPr="00D7076F">
        <w:t>iPad</w:t>
      </w:r>
      <w:r w:rsidRPr="00D7076F">
        <w:rPr>
          <w:spacing w:val="-6"/>
        </w:rPr>
        <w:t xml:space="preserve"> </w:t>
      </w:r>
      <w:r w:rsidRPr="00D7076F">
        <w:t>avion</w:t>
      </w:r>
      <w:r w:rsidRPr="00D7076F">
        <w:rPr>
          <w:spacing w:val="-5"/>
        </w:rPr>
        <w:t xml:space="preserve"> </w:t>
      </w:r>
      <w:r w:rsidRPr="00D7076F">
        <w:t>ou</w:t>
      </w:r>
      <w:r w:rsidRPr="00D7076F">
        <w:rPr>
          <w:spacing w:val="-5"/>
        </w:rPr>
        <w:t xml:space="preserve"> </w:t>
      </w:r>
      <w:r w:rsidRPr="00D7076F">
        <w:t>support</w:t>
      </w:r>
      <w:r w:rsidRPr="00D7076F">
        <w:rPr>
          <w:spacing w:val="-4"/>
        </w:rPr>
        <w:t xml:space="preserve"> </w:t>
      </w:r>
      <w:r w:rsidRPr="00D7076F">
        <w:t>de</w:t>
      </w:r>
      <w:r w:rsidRPr="00D7076F">
        <w:rPr>
          <w:spacing w:val="-5"/>
        </w:rPr>
        <w:t xml:space="preserve"> </w:t>
      </w:r>
      <w:r w:rsidRPr="00D7076F">
        <w:rPr>
          <w:spacing w:val="-2"/>
        </w:rPr>
        <w:t>fixation)</w:t>
      </w:r>
      <w:bookmarkEnd w:id="157"/>
    </w:p>
    <w:p w14:paraId="5CA9BDA7" w14:textId="77777777" w:rsidR="00DE7CE6" w:rsidRPr="00BB7E3A" w:rsidRDefault="00E02E7B" w:rsidP="00977D44">
      <w:pPr>
        <w:pStyle w:val="Paragraphedeliste"/>
        <w:numPr>
          <w:ilvl w:val="1"/>
          <w:numId w:val="7"/>
        </w:numPr>
        <w:tabs>
          <w:tab w:val="left" w:pos="1096"/>
        </w:tabs>
        <w:spacing w:before="49"/>
        <w:ind w:left="284" w:right="14"/>
        <w:jc w:val="both"/>
        <w:rPr>
          <w:rFonts w:asciiTheme="minorHAnsi" w:hAnsiTheme="minorHAnsi" w:cstheme="minorHAnsi"/>
          <w:sz w:val="20"/>
          <w:u w:val="single"/>
        </w:rPr>
      </w:pPr>
      <w:r w:rsidRPr="00BB7E3A">
        <w:rPr>
          <w:rFonts w:asciiTheme="minorHAnsi" w:hAnsiTheme="minorHAnsi" w:cstheme="minorHAnsi"/>
          <w:sz w:val="20"/>
          <w:u w:val="single"/>
        </w:rPr>
        <w:t>Panne</w:t>
      </w:r>
      <w:r w:rsidRPr="00BB7E3A">
        <w:rPr>
          <w:rFonts w:asciiTheme="minorHAnsi" w:hAnsiTheme="minorHAnsi" w:cstheme="minorHAnsi"/>
          <w:spacing w:val="-5"/>
          <w:sz w:val="20"/>
          <w:u w:val="single"/>
        </w:rPr>
        <w:t xml:space="preserve"> </w:t>
      </w:r>
      <w:r w:rsidRPr="00BB7E3A">
        <w:rPr>
          <w:rFonts w:asciiTheme="minorHAnsi" w:hAnsiTheme="minorHAnsi" w:cstheme="minorHAnsi"/>
          <w:sz w:val="20"/>
          <w:u w:val="single"/>
        </w:rPr>
        <w:t>iPad</w:t>
      </w:r>
      <w:r w:rsidRPr="00BB7E3A">
        <w:rPr>
          <w:rFonts w:asciiTheme="minorHAnsi" w:hAnsiTheme="minorHAnsi" w:cstheme="minorHAnsi"/>
          <w:spacing w:val="-5"/>
          <w:sz w:val="20"/>
          <w:u w:val="single"/>
        </w:rPr>
        <w:t xml:space="preserve"> </w:t>
      </w:r>
      <w:r w:rsidRPr="00BB7E3A">
        <w:rPr>
          <w:rFonts w:asciiTheme="minorHAnsi" w:hAnsiTheme="minorHAnsi" w:cstheme="minorHAnsi"/>
          <w:spacing w:val="-2"/>
          <w:sz w:val="20"/>
          <w:u w:val="single"/>
        </w:rPr>
        <w:t>avion</w:t>
      </w:r>
    </w:p>
    <w:p w14:paraId="76DD8ED3" w14:textId="13C9F183" w:rsidR="00DE7CE6" w:rsidRPr="00D7076F" w:rsidRDefault="00E02E7B" w:rsidP="00D7076F">
      <w:pPr>
        <w:pStyle w:val="Corpsdetexte"/>
        <w:spacing w:before="70" w:line="333" w:lineRule="auto"/>
        <w:ind w:left="284" w:right="14"/>
        <w:jc w:val="both"/>
        <w:rPr>
          <w:rFonts w:asciiTheme="minorHAnsi" w:hAnsiTheme="minorHAnsi" w:cstheme="minorHAnsi"/>
        </w:rPr>
      </w:pPr>
      <w:r w:rsidRPr="00D7076F">
        <w:rPr>
          <w:rFonts w:asciiTheme="minorHAnsi" w:hAnsiTheme="minorHAnsi" w:cstheme="minorHAnsi"/>
        </w:rPr>
        <w:t>Un</w:t>
      </w:r>
      <w:r w:rsidRPr="00D7076F">
        <w:rPr>
          <w:rFonts w:asciiTheme="minorHAnsi" w:hAnsiTheme="minorHAnsi" w:cstheme="minorHAnsi"/>
          <w:spacing w:val="-4"/>
        </w:rPr>
        <w:t xml:space="preserve"> </w:t>
      </w:r>
      <w:r w:rsidRPr="00D7076F">
        <w:rPr>
          <w:rFonts w:asciiTheme="minorHAnsi" w:hAnsiTheme="minorHAnsi" w:cstheme="minorHAnsi"/>
        </w:rPr>
        <w:t>iPad</w:t>
      </w:r>
      <w:r w:rsidRPr="00D7076F">
        <w:rPr>
          <w:rFonts w:asciiTheme="minorHAnsi" w:hAnsiTheme="minorHAnsi" w:cstheme="minorHAnsi"/>
          <w:spacing w:val="-3"/>
        </w:rPr>
        <w:t xml:space="preserve"> </w:t>
      </w:r>
      <w:r w:rsidRPr="00D7076F">
        <w:rPr>
          <w:rFonts w:asciiTheme="minorHAnsi" w:hAnsiTheme="minorHAnsi" w:cstheme="minorHAnsi"/>
        </w:rPr>
        <w:t>à</w:t>
      </w:r>
      <w:r w:rsidRPr="00D7076F">
        <w:rPr>
          <w:rFonts w:asciiTheme="minorHAnsi" w:hAnsiTheme="minorHAnsi" w:cstheme="minorHAnsi"/>
          <w:spacing w:val="-3"/>
        </w:rPr>
        <w:t xml:space="preserve"> </w:t>
      </w:r>
      <w:r w:rsidRPr="00D7076F">
        <w:rPr>
          <w:rFonts w:asciiTheme="minorHAnsi" w:hAnsiTheme="minorHAnsi" w:cstheme="minorHAnsi"/>
        </w:rPr>
        <w:t>jour</w:t>
      </w:r>
      <w:r w:rsidRPr="00D7076F">
        <w:rPr>
          <w:rFonts w:asciiTheme="minorHAnsi" w:hAnsiTheme="minorHAnsi" w:cstheme="minorHAnsi"/>
          <w:spacing w:val="-3"/>
        </w:rPr>
        <w:t xml:space="preserve"> </w:t>
      </w:r>
      <w:r w:rsidRPr="00D7076F">
        <w:rPr>
          <w:rFonts w:asciiTheme="minorHAnsi" w:hAnsiTheme="minorHAnsi" w:cstheme="minorHAnsi"/>
        </w:rPr>
        <w:t>est</w:t>
      </w:r>
      <w:r w:rsidRPr="00D7076F">
        <w:rPr>
          <w:rFonts w:asciiTheme="minorHAnsi" w:hAnsiTheme="minorHAnsi" w:cstheme="minorHAnsi"/>
          <w:spacing w:val="-3"/>
        </w:rPr>
        <w:t xml:space="preserve"> </w:t>
      </w:r>
      <w:r w:rsidRPr="00D7076F">
        <w:rPr>
          <w:rFonts w:asciiTheme="minorHAnsi" w:hAnsiTheme="minorHAnsi" w:cstheme="minorHAnsi"/>
        </w:rPr>
        <w:t>remis</w:t>
      </w:r>
      <w:r w:rsidRPr="00D7076F">
        <w:rPr>
          <w:rFonts w:asciiTheme="minorHAnsi" w:hAnsiTheme="minorHAnsi" w:cstheme="minorHAnsi"/>
          <w:spacing w:val="-3"/>
        </w:rPr>
        <w:t xml:space="preserve"> </w:t>
      </w:r>
      <w:r w:rsidRPr="00D7076F">
        <w:rPr>
          <w:rFonts w:asciiTheme="minorHAnsi" w:hAnsiTheme="minorHAnsi" w:cstheme="minorHAnsi"/>
        </w:rPr>
        <w:t>à</w:t>
      </w:r>
      <w:r w:rsidRPr="00D7076F">
        <w:rPr>
          <w:rFonts w:asciiTheme="minorHAnsi" w:hAnsiTheme="minorHAnsi" w:cstheme="minorHAnsi"/>
          <w:spacing w:val="-3"/>
        </w:rPr>
        <w:t xml:space="preserve"> </w:t>
      </w:r>
      <w:r w:rsidRPr="00D7076F">
        <w:rPr>
          <w:rFonts w:asciiTheme="minorHAnsi" w:hAnsiTheme="minorHAnsi" w:cstheme="minorHAnsi"/>
        </w:rPr>
        <w:t>l’équipage</w:t>
      </w:r>
      <w:r w:rsidRPr="00D7076F">
        <w:rPr>
          <w:rFonts w:asciiTheme="minorHAnsi" w:hAnsiTheme="minorHAnsi" w:cstheme="minorHAnsi"/>
          <w:spacing w:val="-3"/>
        </w:rPr>
        <w:t xml:space="preserve"> </w:t>
      </w:r>
      <w:r w:rsidRPr="00D7076F">
        <w:rPr>
          <w:rFonts w:asciiTheme="minorHAnsi" w:hAnsiTheme="minorHAnsi" w:cstheme="minorHAnsi"/>
        </w:rPr>
        <w:t>suivant</w:t>
      </w:r>
      <w:r w:rsidRPr="00D7076F">
        <w:rPr>
          <w:rFonts w:asciiTheme="minorHAnsi" w:hAnsiTheme="minorHAnsi" w:cstheme="minorHAnsi"/>
          <w:spacing w:val="-4"/>
        </w:rPr>
        <w:t xml:space="preserve"> </w:t>
      </w:r>
      <w:r w:rsidRPr="00D7076F">
        <w:rPr>
          <w:rFonts w:asciiTheme="minorHAnsi" w:hAnsiTheme="minorHAnsi" w:cstheme="minorHAnsi"/>
        </w:rPr>
        <w:t>ce</w:t>
      </w:r>
      <w:r w:rsidRPr="00D7076F">
        <w:rPr>
          <w:rFonts w:asciiTheme="minorHAnsi" w:hAnsiTheme="minorHAnsi" w:cstheme="minorHAnsi"/>
          <w:spacing w:val="-3"/>
        </w:rPr>
        <w:t xml:space="preserve"> </w:t>
      </w:r>
      <w:r w:rsidRPr="00D7076F">
        <w:rPr>
          <w:rFonts w:asciiTheme="minorHAnsi" w:hAnsiTheme="minorHAnsi" w:cstheme="minorHAnsi"/>
        </w:rPr>
        <w:t>qui</w:t>
      </w:r>
      <w:r w:rsidRPr="00D7076F">
        <w:rPr>
          <w:rFonts w:asciiTheme="minorHAnsi" w:hAnsiTheme="minorHAnsi" w:cstheme="minorHAnsi"/>
          <w:spacing w:val="-3"/>
        </w:rPr>
        <w:t xml:space="preserve"> </w:t>
      </w:r>
      <w:r w:rsidRPr="00D7076F">
        <w:rPr>
          <w:rFonts w:asciiTheme="minorHAnsi" w:hAnsiTheme="minorHAnsi" w:cstheme="minorHAnsi"/>
        </w:rPr>
        <w:t>permet</w:t>
      </w:r>
      <w:r w:rsidRPr="00D7076F">
        <w:rPr>
          <w:rFonts w:asciiTheme="minorHAnsi" w:hAnsiTheme="minorHAnsi" w:cstheme="minorHAnsi"/>
          <w:spacing w:val="-3"/>
        </w:rPr>
        <w:t xml:space="preserve"> </w:t>
      </w:r>
      <w:r w:rsidRPr="00D7076F">
        <w:rPr>
          <w:rFonts w:asciiTheme="minorHAnsi" w:hAnsiTheme="minorHAnsi" w:cstheme="minorHAnsi"/>
        </w:rPr>
        <w:t>de</w:t>
      </w:r>
      <w:r w:rsidRPr="00D7076F">
        <w:rPr>
          <w:rFonts w:asciiTheme="minorHAnsi" w:hAnsiTheme="minorHAnsi" w:cstheme="minorHAnsi"/>
          <w:spacing w:val="-2"/>
        </w:rPr>
        <w:t xml:space="preserve"> </w:t>
      </w:r>
      <w:r w:rsidRPr="00D7076F">
        <w:rPr>
          <w:rFonts w:asciiTheme="minorHAnsi" w:hAnsiTheme="minorHAnsi" w:cstheme="minorHAnsi"/>
        </w:rPr>
        <w:t>cloturer</w:t>
      </w:r>
      <w:r w:rsidRPr="00D7076F">
        <w:rPr>
          <w:rFonts w:asciiTheme="minorHAnsi" w:hAnsiTheme="minorHAnsi" w:cstheme="minorHAnsi"/>
          <w:spacing w:val="-3"/>
        </w:rPr>
        <w:t xml:space="preserve"> </w:t>
      </w:r>
      <w:r w:rsidRPr="00D7076F">
        <w:rPr>
          <w:rFonts w:asciiTheme="minorHAnsi" w:hAnsiTheme="minorHAnsi" w:cstheme="minorHAnsi"/>
        </w:rPr>
        <w:t>la</w:t>
      </w:r>
      <w:r w:rsidRPr="00D7076F">
        <w:rPr>
          <w:rFonts w:asciiTheme="minorHAnsi" w:hAnsiTheme="minorHAnsi" w:cstheme="minorHAnsi"/>
          <w:spacing w:val="-3"/>
        </w:rPr>
        <w:t xml:space="preserve"> </w:t>
      </w:r>
      <w:r w:rsidRPr="00D7076F">
        <w:rPr>
          <w:rFonts w:asciiTheme="minorHAnsi" w:hAnsiTheme="minorHAnsi" w:cstheme="minorHAnsi"/>
        </w:rPr>
        <w:t>MEL. Si</w:t>
      </w:r>
      <w:r w:rsidR="00BB7E3A">
        <w:rPr>
          <w:rFonts w:asciiTheme="minorHAnsi" w:hAnsiTheme="minorHAnsi" w:cstheme="minorHAnsi"/>
        </w:rPr>
        <w:t xml:space="preserve"> </w:t>
      </w:r>
      <w:r w:rsidRPr="00D7076F">
        <w:rPr>
          <w:rFonts w:asciiTheme="minorHAnsi" w:hAnsiTheme="minorHAnsi" w:cstheme="minorHAnsi"/>
        </w:rPr>
        <w:t>l’iPad est inutilisable, l’exploitIT reprendra la main.</w:t>
      </w:r>
    </w:p>
    <w:p w14:paraId="6FCFDC41" w14:textId="05872AE7" w:rsidR="00DE7CE6" w:rsidRDefault="00E02E7B" w:rsidP="00BB7E3A">
      <w:pPr>
        <w:pStyle w:val="Corpsdetexte"/>
        <w:spacing w:before="1" w:line="249" w:lineRule="auto"/>
        <w:ind w:left="284" w:right="14"/>
        <w:jc w:val="both"/>
        <w:rPr>
          <w:rFonts w:asciiTheme="minorHAnsi" w:hAnsiTheme="minorHAnsi" w:cstheme="minorHAnsi"/>
        </w:rPr>
      </w:pPr>
      <w:r w:rsidRPr="00D7076F">
        <w:rPr>
          <w:rFonts w:asciiTheme="minorHAnsi" w:hAnsiTheme="minorHAnsi" w:cstheme="minorHAnsi"/>
        </w:rPr>
        <w:t>Un</w:t>
      </w:r>
      <w:r w:rsidRPr="00D7076F">
        <w:rPr>
          <w:rFonts w:asciiTheme="minorHAnsi" w:hAnsiTheme="minorHAnsi" w:cstheme="minorHAnsi"/>
          <w:spacing w:val="-13"/>
        </w:rPr>
        <w:t xml:space="preserve"> </w:t>
      </w:r>
      <w:r w:rsidRPr="00D7076F">
        <w:rPr>
          <w:rFonts w:asciiTheme="minorHAnsi" w:hAnsiTheme="minorHAnsi" w:cstheme="minorHAnsi"/>
        </w:rPr>
        <w:t>autre</w:t>
      </w:r>
      <w:r w:rsidRPr="00D7076F">
        <w:rPr>
          <w:rFonts w:asciiTheme="minorHAnsi" w:hAnsiTheme="minorHAnsi" w:cstheme="minorHAnsi"/>
          <w:spacing w:val="-12"/>
        </w:rPr>
        <w:t xml:space="preserve"> </w:t>
      </w:r>
      <w:r w:rsidRPr="00D7076F">
        <w:rPr>
          <w:rFonts w:asciiTheme="minorHAnsi" w:hAnsiTheme="minorHAnsi" w:cstheme="minorHAnsi"/>
        </w:rPr>
        <w:t>iPad</w:t>
      </w:r>
      <w:r w:rsidRPr="00D7076F">
        <w:rPr>
          <w:rFonts w:asciiTheme="minorHAnsi" w:hAnsiTheme="minorHAnsi" w:cstheme="minorHAnsi"/>
          <w:spacing w:val="-13"/>
        </w:rPr>
        <w:t xml:space="preserve"> </w:t>
      </w:r>
      <w:r w:rsidRPr="00D7076F">
        <w:rPr>
          <w:rFonts w:asciiTheme="minorHAnsi" w:hAnsiTheme="minorHAnsi" w:cstheme="minorHAnsi"/>
        </w:rPr>
        <w:t>de</w:t>
      </w:r>
      <w:r w:rsidRPr="00D7076F">
        <w:rPr>
          <w:rFonts w:asciiTheme="minorHAnsi" w:hAnsiTheme="minorHAnsi" w:cstheme="minorHAnsi"/>
          <w:spacing w:val="-12"/>
        </w:rPr>
        <w:t xml:space="preserve"> </w:t>
      </w:r>
      <w:r w:rsidRPr="00D7076F">
        <w:rPr>
          <w:rFonts w:asciiTheme="minorHAnsi" w:hAnsiTheme="minorHAnsi" w:cstheme="minorHAnsi"/>
        </w:rPr>
        <w:t>remplacement</w:t>
      </w:r>
      <w:r w:rsidRPr="00D7076F">
        <w:rPr>
          <w:rFonts w:asciiTheme="minorHAnsi" w:hAnsiTheme="minorHAnsi" w:cstheme="minorHAnsi"/>
          <w:spacing w:val="-13"/>
        </w:rPr>
        <w:t xml:space="preserve"> </w:t>
      </w:r>
      <w:r w:rsidRPr="00D7076F">
        <w:rPr>
          <w:rFonts w:asciiTheme="minorHAnsi" w:hAnsiTheme="minorHAnsi" w:cstheme="minorHAnsi"/>
        </w:rPr>
        <w:t>sera</w:t>
      </w:r>
      <w:r w:rsidRPr="00D7076F">
        <w:rPr>
          <w:rFonts w:asciiTheme="minorHAnsi" w:hAnsiTheme="minorHAnsi" w:cstheme="minorHAnsi"/>
          <w:spacing w:val="-12"/>
        </w:rPr>
        <w:t xml:space="preserve"> </w:t>
      </w:r>
      <w:r w:rsidRPr="00D7076F">
        <w:rPr>
          <w:rFonts w:asciiTheme="minorHAnsi" w:hAnsiTheme="minorHAnsi" w:cstheme="minorHAnsi"/>
        </w:rPr>
        <w:t>stocké</w:t>
      </w:r>
      <w:r w:rsidRPr="00D7076F">
        <w:rPr>
          <w:rFonts w:asciiTheme="minorHAnsi" w:hAnsiTheme="minorHAnsi" w:cstheme="minorHAnsi"/>
          <w:spacing w:val="-13"/>
        </w:rPr>
        <w:t xml:space="preserve"> </w:t>
      </w:r>
      <w:r w:rsidRPr="00D7076F">
        <w:rPr>
          <w:rFonts w:asciiTheme="minorHAnsi" w:hAnsiTheme="minorHAnsi" w:cstheme="minorHAnsi"/>
        </w:rPr>
        <w:t>au</w:t>
      </w:r>
      <w:r w:rsidRPr="00D7076F">
        <w:rPr>
          <w:rFonts w:asciiTheme="minorHAnsi" w:hAnsiTheme="minorHAnsi" w:cstheme="minorHAnsi"/>
          <w:spacing w:val="-12"/>
        </w:rPr>
        <w:t xml:space="preserve"> </w:t>
      </w:r>
      <w:r w:rsidRPr="00D7076F">
        <w:rPr>
          <w:rFonts w:asciiTheme="minorHAnsi" w:hAnsiTheme="minorHAnsi" w:cstheme="minorHAnsi"/>
        </w:rPr>
        <w:t>OPS</w:t>
      </w:r>
      <w:r w:rsidRPr="00D7076F">
        <w:rPr>
          <w:rFonts w:asciiTheme="minorHAnsi" w:hAnsiTheme="minorHAnsi" w:cstheme="minorHAnsi"/>
          <w:spacing w:val="-13"/>
        </w:rPr>
        <w:t xml:space="preserve"> </w:t>
      </w:r>
      <w:r w:rsidRPr="00D7076F">
        <w:rPr>
          <w:rFonts w:asciiTheme="minorHAnsi" w:hAnsiTheme="minorHAnsi" w:cstheme="minorHAnsi"/>
        </w:rPr>
        <w:t>avec</w:t>
      </w:r>
      <w:r w:rsidRPr="00D7076F">
        <w:rPr>
          <w:rFonts w:asciiTheme="minorHAnsi" w:hAnsiTheme="minorHAnsi" w:cstheme="minorHAnsi"/>
          <w:spacing w:val="-12"/>
        </w:rPr>
        <w:t xml:space="preserve"> </w:t>
      </w:r>
      <w:r w:rsidRPr="00D7076F">
        <w:rPr>
          <w:rFonts w:asciiTheme="minorHAnsi" w:hAnsiTheme="minorHAnsi" w:cstheme="minorHAnsi"/>
        </w:rPr>
        <w:t>les</w:t>
      </w:r>
      <w:r w:rsidRPr="00D7076F">
        <w:rPr>
          <w:rFonts w:asciiTheme="minorHAnsi" w:hAnsiTheme="minorHAnsi" w:cstheme="minorHAnsi"/>
          <w:spacing w:val="-13"/>
        </w:rPr>
        <w:t xml:space="preserve"> </w:t>
      </w:r>
      <w:r w:rsidRPr="00D7076F">
        <w:rPr>
          <w:rFonts w:asciiTheme="minorHAnsi" w:hAnsiTheme="minorHAnsi" w:cstheme="minorHAnsi"/>
        </w:rPr>
        <w:t>autres</w:t>
      </w:r>
      <w:r w:rsidRPr="00D7076F">
        <w:rPr>
          <w:rFonts w:asciiTheme="minorHAnsi" w:hAnsiTheme="minorHAnsi" w:cstheme="minorHAnsi"/>
          <w:spacing w:val="-12"/>
        </w:rPr>
        <w:t xml:space="preserve"> </w:t>
      </w:r>
      <w:r w:rsidRPr="00D7076F">
        <w:rPr>
          <w:rFonts w:asciiTheme="minorHAnsi" w:hAnsiTheme="minorHAnsi" w:cstheme="minorHAnsi"/>
        </w:rPr>
        <w:t>iPads</w:t>
      </w:r>
      <w:r w:rsidRPr="00D7076F">
        <w:rPr>
          <w:rFonts w:asciiTheme="minorHAnsi" w:hAnsiTheme="minorHAnsi" w:cstheme="minorHAnsi"/>
          <w:spacing w:val="-13"/>
        </w:rPr>
        <w:t xml:space="preserve"> </w:t>
      </w:r>
      <w:r w:rsidRPr="00D7076F">
        <w:rPr>
          <w:rFonts w:asciiTheme="minorHAnsi" w:hAnsiTheme="minorHAnsi" w:cstheme="minorHAnsi"/>
        </w:rPr>
        <w:t>spare.</w:t>
      </w:r>
      <w:r w:rsidRPr="00D7076F">
        <w:rPr>
          <w:rFonts w:asciiTheme="minorHAnsi" w:hAnsiTheme="minorHAnsi" w:cstheme="minorHAnsi"/>
          <w:spacing w:val="-12"/>
        </w:rPr>
        <w:t xml:space="preserve"> </w:t>
      </w:r>
      <w:r w:rsidRPr="00D7076F">
        <w:rPr>
          <w:rFonts w:asciiTheme="minorHAnsi" w:hAnsiTheme="minorHAnsi" w:cstheme="minorHAnsi"/>
        </w:rPr>
        <w:t>Ce stock d’iPads est mis à jour de façon hebdomadaire par le BEOPS.</w:t>
      </w:r>
    </w:p>
    <w:p w14:paraId="7DC444D7" w14:textId="77777777" w:rsidR="00BB7E3A" w:rsidRPr="00BB7E3A" w:rsidRDefault="00BB7E3A" w:rsidP="00BB7E3A">
      <w:pPr>
        <w:pStyle w:val="Corpsdetexte"/>
        <w:spacing w:before="1" w:line="249" w:lineRule="auto"/>
        <w:ind w:left="284" w:right="14"/>
        <w:jc w:val="both"/>
        <w:rPr>
          <w:rFonts w:asciiTheme="minorHAnsi" w:hAnsiTheme="minorHAnsi" w:cstheme="minorHAnsi"/>
        </w:rPr>
      </w:pPr>
    </w:p>
    <w:p w14:paraId="14419969" w14:textId="77777777" w:rsidR="00DE7CE6" w:rsidRPr="00BB7E3A" w:rsidRDefault="00E02E7B" w:rsidP="00977D44">
      <w:pPr>
        <w:pStyle w:val="Paragraphedeliste"/>
        <w:numPr>
          <w:ilvl w:val="1"/>
          <w:numId w:val="7"/>
        </w:numPr>
        <w:tabs>
          <w:tab w:val="left" w:pos="1096"/>
        </w:tabs>
        <w:spacing w:before="0"/>
        <w:ind w:left="284" w:right="14"/>
        <w:jc w:val="both"/>
        <w:rPr>
          <w:rFonts w:asciiTheme="minorHAnsi" w:hAnsiTheme="minorHAnsi" w:cstheme="minorHAnsi"/>
          <w:sz w:val="20"/>
          <w:u w:val="single"/>
        </w:rPr>
      </w:pPr>
      <w:r w:rsidRPr="00BB7E3A">
        <w:rPr>
          <w:rFonts w:asciiTheme="minorHAnsi" w:hAnsiTheme="minorHAnsi" w:cstheme="minorHAnsi"/>
          <w:sz w:val="20"/>
          <w:u w:val="single"/>
        </w:rPr>
        <w:t>Support</w:t>
      </w:r>
      <w:r w:rsidRPr="00BB7E3A">
        <w:rPr>
          <w:rFonts w:asciiTheme="minorHAnsi" w:hAnsiTheme="minorHAnsi" w:cstheme="minorHAnsi"/>
          <w:spacing w:val="-6"/>
          <w:sz w:val="20"/>
          <w:u w:val="single"/>
        </w:rPr>
        <w:t xml:space="preserve"> </w:t>
      </w:r>
      <w:r w:rsidRPr="00BB7E3A">
        <w:rPr>
          <w:rFonts w:asciiTheme="minorHAnsi" w:hAnsiTheme="minorHAnsi" w:cstheme="minorHAnsi"/>
          <w:sz w:val="20"/>
          <w:u w:val="single"/>
        </w:rPr>
        <w:t>ventouse</w:t>
      </w:r>
      <w:r w:rsidRPr="00BB7E3A">
        <w:rPr>
          <w:rFonts w:asciiTheme="minorHAnsi" w:hAnsiTheme="minorHAnsi" w:cstheme="minorHAnsi"/>
          <w:spacing w:val="-5"/>
          <w:sz w:val="20"/>
          <w:u w:val="single"/>
        </w:rPr>
        <w:t xml:space="preserve"> </w:t>
      </w:r>
      <w:r w:rsidRPr="00BB7E3A">
        <w:rPr>
          <w:rFonts w:asciiTheme="minorHAnsi" w:hAnsiTheme="minorHAnsi" w:cstheme="minorHAnsi"/>
          <w:sz w:val="20"/>
          <w:u w:val="single"/>
        </w:rPr>
        <w:t>RAM</w:t>
      </w:r>
      <w:r w:rsidRPr="00BB7E3A">
        <w:rPr>
          <w:rFonts w:asciiTheme="minorHAnsi" w:hAnsiTheme="minorHAnsi" w:cstheme="minorHAnsi"/>
          <w:spacing w:val="-5"/>
          <w:sz w:val="20"/>
          <w:u w:val="single"/>
        </w:rPr>
        <w:t xml:space="preserve"> </w:t>
      </w:r>
      <w:r w:rsidRPr="00BB7E3A">
        <w:rPr>
          <w:rFonts w:asciiTheme="minorHAnsi" w:hAnsiTheme="minorHAnsi" w:cstheme="minorHAnsi"/>
          <w:sz w:val="20"/>
          <w:u w:val="single"/>
        </w:rPr>
        <w:t>mount</w:t>
      </w:r>
      <w:r w:rsidRPr="00BB7E3A">
        <w:rPr>
          <w:rFonts w:asciiTheme="minorHAnsi" w:hAnsiTheme="minorHAnsi" w:cstheme="minorHAnsi"/>
          <w:spacing w:val="-6"/>
          <w:sz w:val="20"/>
          <w:u w:val="single"/>
        </w:rPr>
        <w:t xml:space="preserve"> </w:t>
      </w:r>
      <w:r w:rsidRPr="00BB7E3A">
        <w:rPr>
          <w:rFonts w:asciiTheme="minorHAnsi" w:hAnsiTheme="minorHAnsi" w:cstheme="minorHAnsi"/>
          <w:spacing w:val="-5"/>
          <w:sz w:val="20"/>
          <w:u w:val="single"/>
        </w:rPr>
        <w:t>HS</w:t>
      </w:r>
    </w:p>
    <w:p w14:paraId="297498EB" w14:textId="4542F7A5" w:rsidR="00DE7CE6" w:rsidRPr="00BB7E3A" w:rsidRDefault="00E02E7B" w:rsidP="00BB7E3A">
      <w:pPr>
        <w:pStyle w:val="Corpsdetexte"/>
        <w:spacing w:before="70" w:line="249" w:lineRule="auto"/>
        <w:ind w:left="284" w:right="14"/>
        <w:jc w:val="both"/>
        <w:rPr>
          <w:rFonts w:asciiTheme="minorHAnsi" w:hAnsiTheme="minorHAnsi" w:cstheme="minorHAnsi"/>
        </w:rPr>
      </w:pPr>
      <w:r w:rsidRPr="00D7076F">
        <w:rPr>
          <w:rFonts w:asciiTheme="minorHAnsi" w:hAnsiTheme="minorHAnsi" w:cstheme="minorHAnsi"/>
        </w:rPr>
        <w:t>Si</w:t>
      </w:r>
      <w:r w:rsidRPr="00D7076F">
        <w:rPr>
          <w:rFonts w:asciiTheme="minorHAnsi" w:hAnsiTheme="minorHAnsi" w:cstheme="minorHAnsi"/>
          <w:spacing w:val="-4"/>
        </w:rPr>
        <w:t xml:space="preserve"> </w:t>
      </w:r>
      <w:r w:rsidRPr="00D7076F">
        <w:rPr>
          <w:rFonts w:asciiTheme="minorHAnsi" w:hAnsiTheme="minorHAnsi" w:cstheme="minorHAnsi"/>
        </w:rPr>
        <w:t>la</w:t>
      </w:r>
      <w:r w:rsidRPr="00D7076F">
        <w:rPr>
          <w:rFonts w:asciiTheme="minorHAnsi" w:hAnsiTheme="minorHAnsi" w:cstheme="minorHAnsi"/>
          <w:spacing w:val="-4"/>
        </w:rPr>
        <w:t xml:space="preserve"> </w:t>
      </w:r>
      <w:r w:rsidRPr="00D7076F">
        <w:rPr>
          <w:rFonts w:asciiTheme="minorHAnsi" w:hAnsiTheme="minorHAnsi" w:cstheme="minorHAnsi"/>
        </w:rPr>
        <w:t>ventouse</w:t>
      </w:r>
      <w:r w:rsidRPr="00D7076F">
        <w:rPr>
          <w:rFonts w:asciiTheme="minorHAnsi" w:hAnsiTheme="minorHAnsi" w:cstheme="minorHAnsi"/>
          <w:spacing w:val="-4"/>
        </w:rPr>
        <w:t xml:space="preserve"> </w:t>
      </w:r>
      <w:r w:rsidRPr="00D7076F">
        <w:rPr>
          <w:rFonts w:asciiTheme="minorHAnsi" w:hAnsiTheme="minorHAnsi" w:cstheme="minorHAnsi"/>
        </w:rPr>
        <w:t>n’est</w:t>
      </w:r>
      <w:r w:rsidRPr="00D7076F">
        <w:rPr>
          <w:rFonts w:asciiTheme="minorHAnsi" w:hAnsiTheme="minorHAnsi" w:cstheme="minorHAnsi"/>
          <w:spacing w:val="-4"/>
        </w:rPr>
        <w:t xml:space="preserve"> </w:t>
      </w:r>
      <w:r w:rsidRPr="00D7076F">
        <w:rPr>
          <w:rFonts w:asciiTheme="minorHAnsi" w:hAnsiTheme="minorHAnsi" w:cstheme="minorHAnsi"/>
        </w:rPr>
        <w:t>plus</w:t>
      </w:r>
      <w:r w:rsidRPr="00D7076F">
        <w:rPr>
          <w:rFonts w:asciiTheme="minorHAnsi" w:hAnsiTheme="minorHAnsi" w:cstheme="minorHAnsi"/>
          <w:spacing w:val="-5"/>
        </w:rPr>
        <w:t xml:space="preserve"> </w:t>
      </w:r>
      <w:r w:rsidRPr="00D7076F">
        <w:rPr>
          <w:rFonts w:asciiTheme="minorHAnsi" w:hAnsiTheme="minorHAnsi" w:cstheme="minorHAnsi"/>
        </w:rPr>
        <w:t>opérationnelle,</w:t>
      </w:r>
      <w:r w:rsidRPr="00D7076F">
        <w:rPr>
          <w:rFonts w:asciiTheme="minorHAnsi" w:hAnsiTheme="minorHAnsi" w:cstheme="minorHAnsi"/>
          <w:spacing w:val="-4"/>
        </w:rPr>
        <w:t xml:space="preserve"> </w:t>
      </w:r>
      <w:r w:rsidRPr="00D7076F">
        <w:rPr>
          <w:rFonts w:asciiTheme="minorHAnsi" w:hAnsiTheme="minorHAnsi" w:cstheme="minorHAnsi"/>
        </w:rPr>
        <w:t>le</w:t>
      </w:r>
      <w:r w:rsidRPr="00D7076F">
        <w:rPr>
          <w:rFonts w:asciiTheme="minorHAnsi" w:hAnsiTheme="minorHAnsi" w:cstheme="minorHAnsi"/>
          <w:spacing w:val="-4"/>
        </w:rPr>
        <w:t xml:space="preserve"> </w:t>
      </w:r>
      <w:r w:rsidRPr="00D7076F">
        <w:rPr>
          <w:rFonts w:asciiTheme="minorHAnsi" w:hAnsiTheme="minorHAnsi" w:cstheme="minorHAnsi"/>
        </w:rPr>
        <w:t>BEOPS</w:t>
      </w:r>
      <w:r w:rsidRPr="00D7076F">
        <w:rPr>
          <w:rFonts w:asciiTheme="minorHAnsi" w:hAnsiTheme="minorHAnsi" w:cstheme="minorHAnsi"/>
          <w:spacing w:val="-4"/>
        </w:rPr>
        <w:t xml:space="preserve"> </w:t>
      </w:r>
      <w:r w:rsidRPr="00D7076F">
        <w:rPr>
          <w:rFonts w:asciiTheme="minorHAnsi" w:hAnsiTheme="minorHAnsi" w:cstheme="minorHAnsi"/>
        </w:rPr>
        <w:t>se</w:t>
      </w:r>
      <w:r w:rsidRPr="00D7076F">
        <w:rPr>
          <w:rFonts w:asciiTheme="minorHAnsi" w:hAnsiTheme="minorHAnsi" w:cstheme="minorHAnsi"/>
          <w:spacing w:val="-5"/>
        </w:rPr>
        <w:t xml:space="preserve"> </w:t>
      </w:r>
      <w:r w:rsidRPr="00D7076F">
        <w:rPr>
          <w:rFonts w:asciiTheme="minorHAnsi" w:hAnsiTheme="minorHAnsi" w:cstheme="minorHAnsi"/>
        </w:rPr>
        <w:t>charge</w:t>
      </w:r>
      <w:r w:rsidRPr="00D7076F">
        <w:rPr>
          <w:rFonts w:asciiTheme="minorHAnsi" w:hAnsiTheme="minorHAnsi" w:cstheme="minorHAnsi"/>
          <w:spacing w:val="-4"/>
        </w:rPr>
        <w:t xml:space="preserve"> </w:t>
      </w:r>
      <w:r w:rsidRPr="00D7076F">
        <w:rPr>
          <w:rFonts w:asciiTheme="minorHAnsi" w:hAnsiTheme="minorHAnsi" w:cstheme="minorHAnsi"/>
        </w:rPr>
        <w:t>de</w:t>
      </w:r>
      <w:r w:rsidRPr="00D7076F">
        <w:rPr>
          <w:rFonts w:asciiTheme="minorHAnsi" w:hAnsiTheme="minorHAnsi" w:cstheme="minorHAnsi"/>
          <w:spacing w:val="-4"/>
        </w:rPr>
        <w:t xml:space="preserve"> </w:t>
      </w:r>
      <w:r w:rsidRPr="00D7076F">
        <w:rPr>
          <w:rFonts w:asciiTheme="minorHAnsi" w:hAnsiTheme="minorHAnsi" w:cstheme="minorHAnsi"/>
        </w:rPr>
        <w:t>la</w:t>
      </w:r>
      <w:r w:rsidRPr="00D7076F">
        <w:rPr>
          <w:rFonts w:asciiTheme="minorHAnsi" w:hAnsiTheme="minorHAnsi" w:cstheme="minorHAnsi"/>
          <w:spacing w:val="-4"/>
        </w:rPr>
        <w:t xml:space="preserve"> </w:t>
      </w:r>
      <w:r w:rsidRPr="00D7076F">
        <w:rPr>
          <w:rFonts w:asciiTheme="minorHAnsi" w:hAnsiTheme="minorHAnsi" w:cstheme="minorHAnsi"/>
        </w:rPr>
        <w:t>remplacer</w:t>
      </w:r>
      <w:r w:rsidRPr="00D7076F">
        <w:rPr>
          <w:rFonts w:asciiTheme="minorHAnsi" w:hAnsiTheme="minorHAnsi" w:cstheme="minorHAnsi"/>
          <w:spacing w:val="-4"/>
        </w:rPr>
        <w:t xml:space="preserve"> </w:t>
      </w:r>
      <w:r w:rsidRPr="00D7076F">
        <w:rPr>
          <w:rFonts w:asciiTheme="minorHAnsi" w:hAnsiTheme="minorHAnsi" w:cstheme="minorHAnsi"/>
        </w:rPr>
        <w:t>par des pièces neuves. Le stockage se fait au BEOPS.</w:t>
      </w:r>
    </w:p>
    <w:p w14:paraId="791B3846" w14:textId="77777777" w:rsidR="00DE7CE6" w:rsidRPr="00BB7E3A" w:rsidRDefault="00E02E7B" w:rsidP="00977D44">
      <w:pPr>
        <w:pStyle w:val="Paragraphedeliste"/>
        <w:numPr>
          <w:ilvl w:val="1"/>
          <w:numId w:val="7"/>
        </w:numPr>
        <w:tabs>
          <w:tab w:val="left" w:pos="1096"/>
        </w:tabs>
        <w:spacing w:before="0"/>
        <w:ind w:left="284" w:right="14"/>
        <w:jc w:val="both"/>
        <w:rPr>
          <w:rFonts w:asciiTheme="minorHAnsi" w:hAnsiTheme="minorHAnsi" w:cstheme="minorHAnsi"/>
          <w:sz w:val="20"/>
          <w:u w:val="single"/>
        </w:rPr>
      </w:pPr>
      <w:r w:rsidRPr="00BB7E3A">
        <w:rPr>
          <w:rFonts w:asciiTheme="minorHAnsi" w:hAnsiTheme="minorHAnsi" w:cstheme="minorHAnsi"/>
          <w:sz w:val="20"/>
          <w:u w:val="single"/>
        </w:rPr>
        <w:t>Support</w:t>
      </w:r>
      <w:r w:rsidRPr="00BB7E3A">
        <w:rPr>
          <w:rFonts w:asciiTheme="minorHAnsi" w:hAnsiTheme="minorHAnsi" w:cstheme="minorHAnsi"/>
          <w:spacing w:val="-10"/>
          <w:sz w:val="20"/>
          <w:u w:val="single"/>
        </w:rPr>
        <w:t xml:space="preserve"> </w:t>
      </w:r>
      <w:r w:rsidRPr="00BB7E3A">
        <w:rPr>
          <w:rFonts w:asciiTheme="minorHAnsi" w:hAnsiTheme="minorHAnsi" w:cstheme="minorHAnsi"/>
          <w:sz w:val="20"/>
          <w:u w:val="single"/>
        </w:rPr>
        <w:t>de</w:t>
      </w:r>
      <w:r w:rsidRPr="00BB7E3A">
        <w:rPr>
          <w:rFonts w:asciiTheme="minorHAnsi" w:hAnsiTheme="minorHAnsi" w:cstheme="minorHAnsi"/>
          <w:spacing w:val="-6"/>
          <w:sz w:val="20"/>
          <w:u w:val="single"/>
        </w:rPr>
        <w:t xml:space="preserve"> </w:t>
      </w:r>
      <w:r w:rsidRPr="00BB7E3A">
        <w:rPr>
          <w:rFonts w:asciiTheme="minorHAnsi" w:hAnsiTheme="minorHAnsi" w:cstheme="minorHAnsi"/>
          <w:sz w:val="20"/>
          <w:u w:val="single"/>
        </w:rPr>
        <w:t>fixation</w:t>
      </w:r>
      <w:r w:rsidRPr="00BB7E3A">
        <w:rPr>
          <w:rFonts w:asciiTheme="minorHAnsi" w:hAnsiTheme="minorHAnsi" w:cstheme="minorHAnsi"/>
          <w:spacing w:val="-12"/>
          <w:sz w:val="20"/>
          <w:u w:val="single"/>
        </w:rPr>
        <w:t xml:space="preserve"> </w:t>
      </w:r>
      <w:r w:rsidRPr="00BB7E3A">
        <w:rPr>
          <w:rFonts w:asciiTheme="minorHAnsi" w:hAnsiTheme="minorHAnsi" w:cstheme="minorHAnsi"/>
          <w:sz w:val="20"/>
          <w:u w:val="single"/>
        </w:rPr>
        <w:t>Aeroconseil</w:t>
      </w:r>
      <w:r w:rsidRPr="00BB7E3A">
        <w:rPr>
          <w:rFonts w:asciiTheme="minorHAnsi" w:hAnsiTheme="minorHAnsi" w:cstheme="minorHAnsi"/>
          <w:spacing w:val="-7"/>
          <w:sz w:val="20"/>
          <w:u w:val="single"/>
        </w:rPr>
        <w:t xml:space="preserve"> </w:t>
      </w:r>
      <w:r w:rsidRPr="00BB7E3A">
        <w:rPr>
          <w:rFonts w:asciiTheme="minorHAnsi" w:hAnsiTheme="minorHAnsi" w:cstheme="minorHAnsi"/>
          <w:spacing w:val="-5"/>
          <w:sz w:val="20"/>
          <w:u w:val="single"/>
        </w:rPr>
        <w:t>HS</w:t>
      </w:r>
    </w:p>
    <w:p w14:paraId="3C21D8F1" w14:textId="77777777" w:rsidR="00DE7CE6" w:rsidRDefault="00E02E7B" w:rsidP="007128C1">
      <w:pPr>
        <w:pStyle w:val="Corpsdetexte"/>
        <w:spacing w:before="70" w:line="249" w:lineRule="auto"/>
        <w:ind w:left="284" w:right="14"/>
        <w:jc w:val="both"/>
        <w:rPr>
          <w:rFonts w:asciiTheme="minorHAnsi" w:hAnsiTheme="minorHAnsi" w:cstheme="minorHAnsi"/>
        </w:rPr>
      </w:pPr>
      <w:r w:rsidRPr="00D7076F">
        <w:rPr>
          <w:rFonts w:asciiTheme="minorHAnsi" w:hAnsiTheme="minorHAnsi" w:cstheme="minorHAnsi"/>
        </w:rPr>
        <w:t>En</w:t>
      </w:r>
      <w:r w:rsidRPr="00D7076F">
        <w:rPr>
          <w:rFonts w:asciiTheme="minorHAnsi" w:hAnsiTheme="minorHAnsi" w:cstheme="minorHAnsi"/>
          <w:spacing w:val="-6"/>
        </w:rPr>
        <w:t xml:space="preserve"> </w:t>
      </w:r>
      <w:r w:rsidRPr="00D7076F">
        <w:rPr>
          <w:rFonts w:asciiTheme="minorHAnsi" w:hAnsiTheme="minorHAnsi" w:cstheme="minorHAnsi"/>
        </w:rPr>
        <w:t>cas</w:t>
      </w:r>
      <w:r w:rsidRPr="00D7076F">
        <w:rPr>
          <w:rFonts w:asciiTheme="minorHAnsi" w:hAnsiTheme="minorHAnsi" w:cstheme="minorHAnsi"/>
          <w:spacing w:val="-4"/>
        </w:rPr>
        <w:t xml:space="preserve"> </w:t>
      </w:r>
      <w:r w:rsidRPr="00D7076F">
        <w:rPr>
          <w:rFonts w:asciiTheme="minorHAnsi" w:hAnsiTheme="minorHAnsi" w:cstheme="minorHAnsi"/>
        </w:rPr>
        <w:t>de</w:t>
      </w:r>
      <w:r w:rsidRPr="00D7076F">
        <w:rPr>
          <w:rFonts w:asciiTheme="minorHAnsi" w:hAnsiTheme="minorHAnsi" w:cstheme="minorHAnsi"/>
          <w:spacing w:val="-4"/>
        </w:rPr>
        <w:t xml:space="preserve"> </w:t>
      </w:r>
      <w:r w:rsidRPr="00D7076F">
        <w:rPr>
          <w:rFonts w:asciiTheme="minorHAnsi" w:hAnsiTheme="minorHAnsi" w:cstheme="minorHAnsi"/>
        </w:rPr>
        <w:t>problème</w:t>
      </w:r>
      <w:r w:rsidRPr="00D7076F">
        <w:rPr>
          <w:rFonts w:asciiTheme="minorHAnsi" w:hAnsiTheme="minorHAnsi" w:cstheme="minorHAnsi"/>
          <w:spacing w:val="-4"/>
        </w:rPr>
        <w:t xml:space="preserve"> </w:t>
      </w:r>
      <w:r w:rsidRPr="00D7076F">
        <w:rPr>
          <w:rFonts w:asciiTheme="minorHAnsi" w:hAnsiTheme="minorHAnsi" w:cstheme="minorHAnsi"/>
        </w:rPr>
        <w:t>sur</w:t>
      </w:r>
      <w:r w:rsidRPr="00D7076F">
        <w:rPr>
          <w:rFonts w:asciiTheme="minorHAnsi" w:hAnsiTheme="minorHAnsi" w:cstheme="minorHAnsi"/>
          <w:spacing w:val="-4"/>
        </w:rPr>
        <w:t xml:space="preserve"> </w:t>
      </w:r>
      <w:r w:rsidRPr="00D7076F">
        <w:rPr>
          <w:rFonts w:asciiTheme="minorHAnsi" w:hAnsiTheme="minorHAnsi" w:cstheme="minorHAnsi"/>
        </w:rPr>
        <w:t>un</w:t>
      </w:r>
      <w:r w:rsidRPr="00D7076F">
        <w:rPr>
          <w:rFonts w:asciiTheme="minorHAnsi" w:hAnsiTheme="minorHAnsi" w:cstheme="minorHAnsi"/>
          <w:spacing w:val="-4"/>
        </w:rPr>
        <w:t xml:space="preserve"> </w:t>
      </w:r>
      <w:r w:rsidRPr="00D7076F">
        <w:rPr>
          <w:rFonts w:asciiTheme="minorHAnsi" w:hAnsiTheme="minorHAnsi" w:cstheme="minorHAnsi"/>
        </w:rPr>
        <w:t>bras</w:t>
      </w:r>
      <w:r w:rsidRPr="00D7076F">
        <w:rPr>
          <w:rFonts w:asciiTheme="minorHAnsi" w:hAnsiTheme="minorHAnsi" w:cstheme="minorHAnsi"/>
          <w:spacing w:val="-4"/>
        </w:rPr>
        <w:t xml:space="preserve"> </w:t>
      </w:r>
      <w:r w:rsidRPr="00D7076F">
        <w:rPr>
          <w:rFonts w:asciiTheme="minorHAnsi" w:hAnsiTheme="minorHAnsi" w:cstheme="minorHAnsi"/>
        </w:rPr>
        <w:t>de</w:t>
      </w:r>
      <w:r w:rsidRPr="00D7076F">
        <w:rPr>
          <w:rFonts w:asciiTheme="minorHAnsi" w:hAnsiTheme="minorHAnsi" w:cstheme="minorHAnsi"/>
          <w:spacing w:val="-4"/>
        </w:rPr>
        <w:t xml:space="preserve"> </w:t>
      </w:r>
      <w:r w:rsidRPr="00D7076F">
        <w:rPr>
          <w:rFonts w:asciiTheme="minorHAnsi" w:hAnsiTheme="minorHAnsi" w:cstheme="minorHAnsi"/>
        </w:rPr>
        <w:t>fixation</w:t>
      </w:r>
      <w:r w:rsidRPr="00D7076F">
        <w:rPr>
          <w:rFonts w:asciiTheme="minorHAnsi" w:hAnsiTheme="minorHAnsi" w:cstheme="minorHAnsi"/>
          <w:spacing w:val="-13"/>
        </w:rPr>
        <w:t xml:space="preserve"> </w:t>
      </w:r>
      <w:r w:rsidRPr="00D7076F">
        <w:rPr>
          <w:rFonts w:asciiTheme="minorHAnsi" w:hAnsiTheme="minorHAnsi" w:cstheme="minorHAnsi"/>
        </w:rPr>
        <w:t>Aeroconseil,</w:t>
      </w:r>
      <w:r w:rsidRPr="00D7076F">
        <w:rPr>
          <w:rFonts w:asciiTheme="minorHAnsi" w:hAnsiTheme="minorHAnsi" w:cstheme="minorHAnsi"/>
          <w:spacing w:val="-3"/>
        </w:rPr>
        <w:t xml:space="preserve"> </w:t>
      </w:r>
      <w:r w:rsidRPr="00D7076F">
        <w:rPr>
          <w:rFonts w:asciiTheme="minorHAnsi" w:hAnsiTheme="minorHAnsi" w:cstheme="minorHAnsi"/>
        </w:rPr>
        <w:t>la</w:t>
      </w:r>
      <w:r w:rsidRPr="00D7076F">
        <w:rPr>
          <w:rFonts w:asciiTheme="minorHAnsi" w:hAnsiTheme="minorHAnsi" w:cstheme="minorHAnsi"/>
          <w:spacing w:val="-4"/>
        </w:rPr>
        <w:t xml:space="preserve"> </w:t>
      </w:r>
      <w:r w:rsidRPr="00D7076F">
        <w:rPr>
          <w:rFonts w:asciiTheme="minorHAnsi" w:hAnsiTheme="minorHAnsi" w:cstheme="minorHAnsi"/>
        </w:rPr>
        <w:t>maintenance</w:t>
      </w:r>
      <w:r w:rsidRPr="00D7076F">
        <w:rPr>
          <w:rFonts w:asciiTheme="minorHAnsi" w:hAnsiTheme="minorHAnsi" w:cstheme="minorHAnsi"/>
          <w:spacing w:val="-4"/>
        </w:rPr>
        <w:t xml:space="preserve"> </w:t>
      </w:r>
      <w:r w:rsidRPr="00D7076F">
        <w:rPr>
          <w:rFonts w:asciiTheme="minorHAnsi" w:hAnsiTheme="minorHAnsi" w:cstheme="minorHAnsi"/>
        </w:rPr>
        <w:t>est responsable de la réparation.</w:t>
      </w:r>
    </w:p>
    <w:p w14:paraId="13CF5338" w14:textId="77777777" w:rsidR="00DE7CE6" w:rsidRPr="00D7076F" w:rsidRDefault="00E02E7B" w:rsidP="00D7076F">
      <w:pPr>
        <w:pStyle w:val="Corpsdetexte"/>
        <w:ind w:left="284" w:right="14"/>
        <w:jc w:val="both"/>
        <w:rPr>
          <w:rFonts w:asciiTheme="minorHAnsi" w:hAnsiTheme="minorHAnsi" w:cstheme="minorHAnsi"/>
        </w:rPr>
      </w:pPr>
      <w:r w:rsidRPr="00D7076F">
        <w:rPr>
          <w:rFonts w:asciiTheme="minorHAnsi" w:hAnsiTheme="minorHAnsi" w:cstheme="minorHAnsi"/>
          <w:noProof/>
        </w:rPr>
        <w:lastRenderedPageBreak/>
        <w:drawing>
          <wp:inline distT="0" distB="0" distL="0" distR="0" wp14:anchorId="25E64729" wp14:editId="0E44BE0C">
            <wp:extent cx="3839669" cy="2953512"/>
            <wp:effectExtent l="0" t="0" r="0" b="0"/>
            <wp:docPr id="28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79.jpeg"/>
                    <pic:cNvPicPr/>
                  </pic:nvPicPr>
                  <pic:blipFill>
                    <a:blip r:embed="rId77" cstate="print"/>
                    <a:stretch>
                      <a:fillRect/>
                    </a:stretch>
                  </pic:blipFill>
                  <pic:spPr>
                    <a:xfrm>
                      <a:off x="0" y="0"/>
                      <a:ext cx="3839669" cy="2953512"/>
                    </a:xfrm>
                    <a:prstGeom prst="rect">
                      <a:avLst/>
                    </a:prstGeom>
                  </pic:spPr>
                </pic:pic>
              </a:graphicData>
            </a:graphic>
          </wp:inline>
        </w:drawing>
      </w:r>
    </w:p>
    <w:p w14:paraId="13B84B8F" w14:textId="77777777" w:rsidR="00DE7CE6" w:rsidRPr="00D7076F" w:rsidRDefault="00DE7CE6" w:rsidP="00D7076F">
      <w:pPr>
        <w:pStyle w:val="Corpsdetexte"/>
        <w:spacing w:before="8"/>
        <w:ind w:left="284" w:right="14"/>
        <w:jc w:val="both"/>
        <w:rPr>
          <w:rFonts w:asciiTheme="minorHAnsi" w:hAnsiTheme="minorHAnsi" w:cstheme="minorHAnsi"/>
          <w:sz w:val="6"/>
        </w:rPr>
      </w:pPr>
    </w:p>
    <w:p w14:paraId="203779FA" w14:textId="77777777" w:rsidR="00DE7CE6" w:rsidRPr="00D7076F" w:rsidRDefault="00E02E7B" w:rsidP="00CE6300">
      <w:pPr>
        <w:pStyle w:val="Titre3"/>
      </w:pPr>
      <w:bookmarkStart w:id="158" w:name="_Toc164785804"/>
      <w:r w:rsidRPr="00D7076F">
        <w:t>Alimentation</w:t>
      </w:r>
      <w:r w:rsidRPr="00D7076F">
        <w:rPr>
          <w:spacing w:val="-11"/>
        </w:rPr>
        <w:t xml:space="preserve"> </w:t>
      </w:r>
      <w:r w:rsidRPr="00D7076F">
        <w:t>électrique</w:t>
      </w:r>
      <w:r w:rsidRPr="00D7076F">
        <w:rPr>
          <w:spacing w:val="-10"/>
        </w:rPr>
        <w:t xml:space="preserve"> </w:t>
      </w:r>
      <w:r w:rsidRPr="00D7076F">
        <w:rPr>
          <w:spacing w:val="-5"/>
        </w:rPr>
        <w:t>HS</w:t>
      </w:r>
      <w:bookmarkEnd w:id="158"/>
    </w:p>
    <w:p w14:paraId="0B4F3B2C" w14:textId="77777777" w:rsidR="00DE7CE6" w:rsidRPr="00D7076F" w:rsidRDefault="00E02E7B" w:rsidP="00D7076F">
      <w:pPr>
        <w:pStyle w:val="Corpsdetexte"/>
        <w:spacing w:before="91" w:line="249" w:lineRule="auto"/>
        <w:ind w:left="284" w:right="14"/>
        <w:jc w:val="both"/>
        <w:rPr>
          <w:rFonts w:asciiTheme="minorHAnsi" w:hAnsiTheme="minorHAnsi" w:cstheme="minorHAnsi"/>
        </w:rPr>
      </w:pPr>
      <w:r w:rsidRPr="00D7076F">
        <w:rPr>
          <w:rFonts w:asciiTheme="minorHAnsi" w:hAnsiTheme="minorHAnsi" w:cstheme="minorHAnsi"/>
        </w:rPr>
        <w:t>Les</w:t>
      </w:r>
      <w:r w:rsidRPr="00D7076F">
        <w:rPr>
          <w:rFonts w:asciiTheme="minorHAnsi" w:hAnsiTheme="minorHAnsi" w:cstheme="minorHAnsi"/>
          <w:spacing w:val="-5"/>
        </w:rPr>
        <w:t xml:space="preserve"> </w:t>
      </w:r>
      <w:r w:rsidRPr="00D7076F">
        <w:rPr>
          <w:rFonts w:asciiTheme="minorHAnsi" w:hAnsiTheme="minorHAnsi" w:cstheme="minorHAnsi"/>
        </w:rPr>
        <w:t>procédures</w:t>
      </w:r>
      <w:r w:rsidRPr="00D7076F">
        <w:rPr>
          <w:rFonts w:asciiTheme="minorHAnsi" w:hAnsiTheme="minorHAnsi" w:cstheme="minorHAnsi"/>
          <w:spacing w:val="-4"/>
        </w:rPr>
        <w:t xml:space="preserve"> </w:t>
      </w:r>
      <w:r w:rsidRPr="00D7076F">
        <w:rPr>
          <w:rFonts w:asciiTheme="minorHAnsi" w:hAnsiTheme="minorHAnsi" w:cstheme="minorHAnsi"/>
        </w:rPr>
        <w:t>de</w:t>
      </w:r>
      <w:r w:rsidRPr="00D7076F">
        <w:rPr>
          <w:rFonts w:asciiTheme="minorHAnsi" w:hAnsiTheme="minorHAnsi" w:cstheme="minorHAnsi"/>
          <w:spacing w:val="-4"/>
        </w:rPr>
        <w:t xml:space="preserve"> </w:t>
      </w:r>
      <w:r w:rsidRPr="00D7076F">
        <w:rPr>
          <w:rFonts w:asciiTheme="minorHAnsi" w:hAnsiTheme="minorHAnsi" w:cstheme="minorHAnsi"/>
        </w:rPr>
        <w:t>maintenance</w:t>
      </w:r>
      <w:r w:rsidRPr="00D7076F">
        <w:rPr>
          <w:rFonts w:asciiTheme="minorHAnsi" w:hAnsiTheme="minorHAnsi" w:cstheme="minorHAnsi"/>
          <w:spacing w:val="-4"/>
        </w:rPr>
        <w:t xml:space="preserve"> </w:t>
      </w:r>
      <w:r w:rsidRPr="00D7076F">
        <w:rPr>
          <w:rFonts w:asciiTheme="minorHAnsi" w:hAnsiTheme="minorHAnsi" w:cstheme="minorHAnsi"/>
        </w:rPr>
        <w:t>des</w:t>
      </w:r>
      <w:r w:rsidRPr="00D7076F">
        <w:rPr>
          <w:rFonts w:asciiTheme="minorHAnsi" w:hAnsiTheme="minorHAnsi" w:cstheme="minorHAnsi"/>
          <w:spacing w:val="-4"/>
        </w:rPr>
        <w:t xml:space="preserve"> </w:t>
      </w:r>
      <w:r w:rsidRPr="00D7076F">
        <w:rPr>
          <w:rFonts w:asciiTheme="minorHAnsi" w:hAnsiTheme="minorHAnsi" w:cstheme="minorHAnsi"/>
        </w:rPr>
        <w:t>alimentations</w:t>
      </w:r>
      <w:r w:rsidRPr="00D7076F">
        <w:rPr>
          <w:rFonts w:asciiTheme="minorHAnsi" w:hAnsiTheme="minorHAnsi" w:cstheme="minorHAnsi"/>
          <w:spacing w:val="-4"/>
        </w:rPr>
        <w:t xml:space="preserve"> </w:t>
      </w:r>
      <w:r w:rsidRPr="00D7076F">
        <w:rPr>
          <w:rFonts w:asciiTheme="minorHAnsi" w:hAnsiTheme="minorHAnsi" w:cstheme="minorHAnsi"/>
        </w:rPr>
        <w:t>USB</w:t>
      </w:r>
      <w:r w:rsidRPr="00D7076F">
        <w:rPr>
          <w:rFonts w:asciiTheme="minorHAnsi" w:hAnsiTheme="minorHAnsi" w:cstheme="minorHAnsi"/>
          <w:spacing w:val="-4"/>
        </w:rPr>
        <w:t xml:space="preserve"> </w:t>
      </w:r>
      <w:r w:rsidRPr="00D7076F">
        <w:rPr>
          <w:rFonts w:asciiTheme="minorHAnsi" w:hAnsiTheme="minorHAnsi" w:cstheme="minorHAnsi"/>
        </w:rPr>
        <w:t>seront</w:t>
      </w:r>
      <w:r w:rsidRPr="00D7076F">
        <w:rPr>
          <w:rFonts w:asciiTheme="minorHAnsi" w:hAnsiTheme="minorHAnsi" w:cstheme="minorHAnsi"/>
          <w:spacing w:val="-4"/>
        </w:rPr>
        <w:t xml:space="preserve"> </w:t>
      </w:r>
      <w:r w:rsidRPr="00D7076F">
        <w:rPr>
          <w:rFonts w:asciiTheme="minorHAnsi" w:hAnsiTheme="minorHAnsi" w:cstheme="minorHAnsi"/>
        </w:rPr>
        <w:t>couvertes</w:t>
      </w:r>
      <w:r w:rsidRPr="00D7076F">
        <w:rPr>
          <w:rFonts w:asciiTheme="minorHAnsi" w:hAnsiTheme="minorHAnsi" w:cstheme="minorHAnsi"/>
          <w:spacing w:val="-4"/>
        </w:rPr>
        <w:t xml:space="preserve"> </w:t>
      </w:r>
      <w:r w:rsidRPr="00D7076F">
        <w:rPr>
          <w:rFonts w:asciiTheme="minorHAnsi" w:hAnsiTheme="minorHAnsi" w:cstheme="minorHAnsi"/>
        </w:rPr>
        <w:t>par</w:t>
      </w:r>
      <w:r w:rsidRPr="00D7076F">
        <w:rPr>
          <w:rFonts w:asciiTheme="minorHAnsi" w:hAnsiTheme="minorHAnsi" w:cstheme="minorHAnsi"/>
          <w:spacing w:val="-4"/>
        </w:rPr>
        <w:t xml:space="preserve"> </w:t>
      </w:r>
      <w:r w:rsidRPr="00D7076F">
        <w:rPr>
          <w:rFonts w:asciiTheme="minorHAnsi" w:hAnsiTheme="minorHAnsi" w:cstheme="minorHAnsi"/>
        </w:rPr>
        <w:t>les AMM supplements liés au SB de modification (AVI-01760-AMMS-R00).</w:t>
      </w:r>
    </w:p>
    <w:p w14:paraId="799DC82B" w14:textId="77777777" w:rsidR="00DE7CE6" w:rsidRPr="00D7076F" w:rsidRDefault="00E02E7B" w:rsidP="00D7076F">
      <w:pPr>
        <w:pStyle w:val="Corpsdetexte"/>
        <w:spacing w:before="82" w:line="249" w:lineRule="auto"/>
        <w:ind w:left="284" w:right="14"/>
        <w:jc w:val="both"/>
        <w:rPr>
          <w:rFonts w:asciiTheme="minorHAnsi" w:hAnsiTheme="minorHAnsi" w:cstheme="minorHAnsi"/>
        </w:rPr>
      </w:pPr>
      <w:r w:rsidRPr="00D7076F">
        <w:rPr>
          <w:rFonts w:asciiTheme="minorHAnsi" w:hAnsiTheme="minorHAnsi" w:cstheme="minorHAnsi"/>
        </w:rPr>
        <w:t>Les</w:t>
      </w:r>
      <w:r w:rsidRPr="00D7076F">
        <w:rPr>
          <w:rFonts w:asciiTheme="minorHAnsi" w:hAnsiTheme="minorHAnsi" w:cstheme="minorHAnsi"/>
          <w:spacing w:val="-5"/>
        </w:rPr>
        <w:t xml:space="preserve"> </w:t>
      </w:r>
      <w:r w:rsidRPr="00D7076F">
        <w:rPr>
          <w:rFonts w:asciiTheme="minorHAnsi" w:hAnsiTheme="minorHAnsi" w:cstheme="minorHAnsi"/>
        </w:rPr>
        <w:t>procédures</w:t>
      </w:r>
      <w:r w:rsidRPr="00D7076F">
        <w:rPr>
          <w:rFonts w:asciiTheme="minorHAnsi" w:hAnsiTheme="minorHAnsi" w:cstheme="minorHAnsi"/>
          <w:spacing w:val="-4"/>
        </w:rPr>
        <w:t xml:space="preserve"> </w:t>
      </w:r>
      <w:r w:rsidRPr="00D7076F">
        <w:rPr>
          <w:rFonts w:asciiTheme="minorHAnsi" w:hAnsiTheme="minorHAnsi" w:cstheme="minorHAnsi"/>
        </w:rPr>
        <w:t>de</w:t>
      </w:r>
      <w:r w:rsidRPr="00D7076F">
        <w:rPr>
          <w:rFonts w:asciiTheme="minorHAnsi" w:hAnsiTheme="minorHAnsi" w:cstheme="minorHAnsi"/>
          <w:spacing w:val="-4"/>
        </w:rPr>
        <w:t xml:space="preserve"> </w:t>
      </w:r>
      <w:r w:rsidRPr="00D7076F">
        <w:rPr>
          <w:rFonts w:asciiTheme="minorHAnsi" w:hAnsiTheme="minorHAnsi" w:cstheme="minorHAnsi"/>
        </w:rPr>
        <w:t>dépannage</w:t>
      </w:r>
      <w:r w:rsidRPr="00D7076F">
        <w:rPr>
          <w:rFonts w:asciiTheme="minorHAnsi" w:hAnsiTheme="minorHAnsi" w:cstheme="minorHAnsi"/>
          <w:spacing w:val="-4"/>
        </w:rPr>
        <w:t xml:space="preserve"> </w:t>
      </w:r>
      <w:r w:rsidRPr="00D7076F">
        <w:rPr>
          <w:rFonts w:asciiTheme="minorHAnsi" w:hAnsiTheme="minorHAnsi" w:cstheme="minorHAnsi"/>
        </w:rPr>
        <w:t>de</w:t>
      </w:r>
      <w:r w:rsidRPr="00D7076F">
        <w:rPr>
          <w:rFonts w:asciiTheme="minorHAnsi" w:hAnsiTheme="minorHAnsi" w:cstheme="minorHAnsi"/>
          <w:spacing w:val="-5"/>
        </w:rPr>
        <w:t xml:space="preserve"> </w:t>
      </w:r>
      <w:r w:rsidRPr="00D7076F">
        <w:rPr>
          <w:rFonts w:asciiTheme="minorHAnsi" w:hAnsiTheme="minorHAnsi" w:cstheme="minorHAnsi"/>
        </w:rPr>
        <w:t>l’alimentation</w:t>
      </w:r>
      <w:r w:rsidRPr="00D7076F">
        <w:rPr>
          <w:rFonts w:asciiTheme="minorHAnsi" w:hAnsiTheme="minorHAnsi" w:cstheme="minorHAnsi"/>
          <w:spacing w:val="-4"/>
        </w:rPr>
        <w:t xml:space="preserve"> </w:t>
      </w:r>
      <w:r w:rsidRPr="00D7076F">
        <w:rPr>
          <w:rFonts w:asciiTheme="minorHAnsi" w:hAnsiTheme="minorHAnsi" w:cstheme="minorHAnsi"/>
        </w:rPr>
        <w:t>60Hz</w:t>
      </w:r>
      <w:r w:rsidRPr="00D7076F">
        <w:rPr>
          <w:rFonts w:asciiTheme="minorHAnsi" w:hAnsiTheme="minorHAnsi" w:cstheme="minorHAnsi"/>
          <w:spacing w:val="-4"/>
        </w:rPr>
        <w:t xml:space="preserve"> </w:t>
      </w:r>
      <w:r w:rsidRPr="00D7076F">
        <w:rPr>
          <w:rFonts w:asciiTheme="minorHAnsi" w:hAnsiTheme="minorHAnsi" w:cstheme="minorHAnsi"/>
        </w:rPr>
        <w:t>sont</w:t>
      </w:r>
      <w:r w:rsidRPr="00D7076F">
        <w:rPr>
          <w:rFonts w:asciiTheme="minorHAnsi" w:hAnsiTheme="minorHAnsi" w:cstheme="minorHAnsi"/>
          <w:spacing w:val="-4"/>
        </w:rPr>
        <w:t xml:space="preserve"> </w:t>
      </w:r>
      <w:r w:rsidRPr="00D7076F">
        <w:rPr>
          <w:rFonts w:asciiTheme="minorHAnsi" w:hAnsiTheme="minorHAnsi" w:cstheme="minorHAnsi"/>
        </w:rPr>
        <w:t>décrites</w:t>
      </w:r>
      <w:r w:rsidRPr="00D7076F">
        <w:rPr>
          <w:rFonts w:asciiTheme="minorHAnsi" w:hAnsiTheme="minorHAnsi" w:cstheme="minorHAnsi"/>
          <w:spacing w:val="-5"/>
        </w:rPr>
        <w:t xml:space="preserve"> </w:t>
      </w:r>
      <w:r w:rsidRPr="00D7076F">
        <w:rPr>
          <w:rFonts w:asciiTheme="minorHAnsi" w:hAnsiTheme="minorHAnsi" w:cstheme="minorHAnsi"/>
        </w:rPr>
        <w:t>dans</w:t>
      </w:r>
      <w:r w:rsidRPr="00D7076F">
        <w:rPr>
          <w:rFonts w:asciiTheme="minorHAnsi" w:hAnsiTheme="minorHAnsi" w:cstheme="minorHAnsi"/>
          <w:spacing w:val="-5"/>
        </w:rPr>
        <w:t xml:space="preserve"> </w:t>
      </w:r>
      <w:r w:rsidRPr="00D7076F">
        <w:rPr>
          <w:rFonts w:asciiTheme="minorHAnsi" w:hAnsiTheme="minorHAnsi" w:cstheme="minorHAnsi"/>
        </w:rPr>
        <w:t>l’AMM Airbus : chapitre 25-18-00, dépose de la prise 25-18-11, dépose du static</w:t>
      </w:r>
    </w:p>
    <w:p w14:paraId="35151AE0" w14:textId="77777777" w:rsidR="00DE7CE6" w:rsidRPr="00D7076F" w:rsidRDefault="00E02E7B" w:rsidP="00D7076F">
      <w:pPr>
        <w:pStyle w:val="Corpsdetexte"/>
        <w:spacing w:before="1"/>
        <w:ind w:left="284" w:right="14"/>
        <w:jc w:val="both"/>
        <w:rPr>
          <w:rFonts w:asciiTheme="minorHAnsi" w:hAnsiTheme="minorHAnsi" w:cstheme="minorHAnsi"/>
        </w:rPr>
      </w:pPr>
      <w:r w:rsidRPr="00D7076F">
        <w:rPr>
          <w:rFonts w:asciiTheme="minorHAnsi" w:hAnsiTheme="minorHAnsi" w:cstheme="minorHAnsi"/>
          <w:spacing w:val="-2"/>
        </w:rPr>
        <w:t>25-18-</w:t>
      </w:r>
      <w:r w:rsidRPr="00D7076F">
        <w:rPr>
          <w:rFonts w:asciiTheme="minorHAnsi" w:hAnsiTheme="minorHAnsi" w:cstheme="minorHAnsi"/>
          <w:spacing w:val="-5"/>
        </w:rPr>
        <w:t>51.</w:t>
      </w:r>
    </w:p>
    <w:p w14:paraId="05B4C398" w14:textId="05942FA6" w:rsidR="00DE7CE6" w:rsidRPr="00D7076F" w:rsidRDefault="00DE7CE6" w:rsidP="00D7076F">
      <w:pPr>
        <w:pStyle w:val="Corpsdetexte"/>
        <w:spacing w:before="4"/>
        <w:ind w:left="284" w:right="14"/>
        <w:jc w:val="both"/>
        <w:rPr>
          <w:rFonts w:asciiTheme="minorHAnsi" w:hAnsiTheme="minorHAnsi" w:cstheme="minorHAnsi"/>
          <w:sz w:val="19"/>
        </w:rPr>
      </w:pPr>
    </w:p>
    <w:p w14:paraId="02C044E3" w14:textId="77777777" w:rsidR="00DE7CE6" w:rsidRPr="00BB7E3A" w:rsidRDefault="00E02E7B" w:rsidP="006F6016">
      <w:pPr>
        <w:pStyle w:val="Titre2"/>
      </w:pPr>
      <w:bookmarkStart w:id="159" w:name="4.1.4_Nettoyage_et_entretien_des_EFB"/>
      <w:bookmarkStart w:id="160" w:name="_Toc164764680"/>
      <w:bookmarkStart w:id="161" w:name="_Toc164785656"/>
      <w:bookmarkStart w:id="162" w:name="_Toc164785805"/>
      <w:bookmarkStart w:id="163" w:name="_Toc168580267"/>
      <w:bookmarkEnd w:id="159"/>
      <w:r w:rsidRPr="00BB7E3A">
        <w:t>NETTOYAGE ET ENTRETIEN DES EFB</w:t>
      </w:r>
      <w:bookmarkEnd w:id="160"/>
      <w:bookmarkEnd w:id="161"/>
      <w:bookmarkEnd w:id="162"/>
      <w:bookmarkEnd w:id="163"/>
    </w:p>
    <w:p w14:paraId="251F6174" w14:textId="20F498FF" w:rsidR="00DE7CE6" w:rsidRPr="00D7076F" w:rsidRDefault="00E02E7B" w:rsidP="00D7076F">
      <w:pPr>
        <w:pStyle w:val="Corpsdetexte"/>
        <w:spacing w:before="95" w:line="249" w:lineRule="auto"/>
        <w:ind w:left="284" w:right="14"/>
        <w:jc w:val="both"/>
        <w:rPr>
          <w:rFonts w:asciiTheme="minorHAnsi" w:hAnsiTheme="minorHAnsi" w:cstheme="minorHAnsi"/>
        </w:rPr>
      </w:pPr>
      <w:r w:rsidRPr="00D7076F">
        <w:rPr>
          <w:rFonts w:asciiTheme="minorHAnsi" w:hAnsiTheme="minorHAnsi" w:cstheme="minorHAnsi"/>
        </w:rPr>
        <w:t>L’écran</w:t>
      </w:r>
      <w:r w:rsidRPr="00D7076F">
        <w:rPr>
          <w:rFonts w:asciiTheme="minorHAnsi" w:hAnsiTheme="minorHAnsi" w:cstheme="minorHAnsi"/>
          <w:spacing w:val="-13"/>
        </w:rPr>
        <w:t xml:space="preserve"> </w:t>
      </w:r>
      <w:r w:rsidRPr="00D7076F">
        <w:rPr>
          <w:rFonts w:asciiTheme="minorHAnsi" w:hAnsiTheme="minorHAnsi" w:cstheme="minorHAnsi"/>
        </w:rPr>
        <w:t>tactile</w:t>
      </w:r>
      <w:r w:rsidRPr="00D7076F">
        <w:rPr>
          <w:rFonts w:asciiTheme="minorHAnsi" w:hAnsiTheme="minorHAnsi" w:cstheme="minorHAnsi"/>
          <w:spacing w:val="-12"/>
        </w:rPr>
        <w:t xml:space="preserve"> </w:t>
      </w:r>
      <w:r w:rsidRPr="00D7076F">
        <w:rPr>
          <w:rFonts w:asciiTheme="minorHAnsi" w:hAnsiTheme="minorHAnsi" w:cstheme="minorHAnsi"/>
        </w:rPr>
        <w:t>de</w:t>
      </w:r>
      <w:r w:rsidRPr="00D7076F">
        <w:rPr>
          <w:rFonts w:asciiTheme="minorHAnsi" w:hAnsiTheme="minorHAnsi" w:cstheme="minorHAnsi"/>
          <w:spacing w:val="-13"/>
        </w:rPr>
        <w:t xml:space="preserve"> </w:t>
      </w:r>
      <w:r w:rsidRPr="00D7076F">
        <w:rPr>
          <w:rFonts w:asciiTheme="minorHAnsi" w:hAnsiTheme="minorHAnsi" w:cstheme="minorHAnsi"/>
        </w:rPr>
        <w:t>l’iPad</w:t>
      </w:r>
      <w:r w:rsidRPr="00D7076F">
        <w:rPr>
          <w:rFonts w:asciiTheme="minorHAnsi" w:hAnsiTheme="minorHAnsi" w:cstheme="minorHAnsi"/>
          <w:spacing w:val="-12"/>
        </w:rPr>
        <w:t xml:space="preserve"> </w:t>
      </w:r>
      <w:r w:rsidRPr="00D7076F">
        <w:rPr>
          <w:rFonts w:asciiTheme="minorHAnsi" w:hAnsiTheme="minorHAnsi" w:cstheme="minorHAnsi"/>
        </w:rPr>
        <w:t>doit</w:t>
      </w:r>
      <w:r w:rsidRPr="00D7076F">
        <w:rPr>
          <w:rFonts w:asciiTheme="minorHAnsi" w:hAnsiTheme="minorHAnsi" w:cstheme="minorHAnsi"/>
          <w:spacing w:val="-13"/>
        </w:rPr>
        <w:t xml:space="preserve"> </w:t>
      </w:r>
      <w:r w:rsidRPr="00D7076F">
        <w:rPr>
          <w:rFonts w:asciiTheme="minorHAnsi" w:hAnsiTheme="minorHAnsi" w:cstheme="minorHAnsi"/>
        </w:rPr>
        <w:t>être</w:t>
      </w:r>
      <w:r w:rsidRPr="00D7076F">
        <w:rPr>
          <w:rFonts w:asciiTheme="minorHAnsi" w:hAnsiTheme="minorHAnsi" w:cstheme="minorHAnsi"/>
          <w:spacing w:val="-12"/>
        </w:rPr>
        <w:t xml:space="preserve"> </w:t>
      </w:r>
      <w:r w:rsidRPr="00D7076F">
        <w:rPr>
          <w:rFonts w:asciiTheme="minorHAnsi" w:hAnsiTheme="minorHAnsi" w:cstheme="minorHAnsi"/>
        </w:rPr>
        <w:t>nettoyé</w:t>
      </w:r>
      <w:r w:rsidRPr="00D7076F">
        <w:rPr>
          <w:rFonts w:asciiTheme="minorHAnsi" w:hAnsiTheme="minorHAnsi" w:cstheme="minorHAnsi"/>
          <w:spacing w:val="-13"/>
        </w:rPr>
        <w:t xml:space="preserve"> </w:t>
      </w:r>
      <w:r w:rsidRPr="00D7076F">
        <w:rPr>
          <w:rFonts w:asciiTheme="minorHAnsi" w:hAnsiTheme="minorHAnsi" w:cstheme="minorHAnsi"/>
        </w:rPr>
        <w:t>en</w:t>
      </w:r>
      <w:r w:rsidRPr="00D7076F">
        <w:rPr>
          <w:rFonts w:asciiTheme="minorHAnsi" w:hAnsiTheme="minorHAnsi" w:cstheme="minorHAnsi"/>
          <w:spacing w:val="-12"/>
        </w:rPr>
        <w:t xml:space="preserve"> </w:t>
      </w:r>
      <w:r w:rsidRPr="00D7076F">
        <w:rPr>
          <w:rFonts w:asciiTheme="minorHAnsi" w:hAnsiTheme="minorHAnsi" w:cstheme="minorHAnsi"/>
        </w:rPr>
        <w:t>utilisant</w:t>
      </w:r>
      <w:r w:rsidRPr="00D7076F">
        <w:rPr>
          <w:rFonts w:asciiTheme="minorHAnsi" w:hAnsiTheme="minorHAnsi" w:cstheme="minorHAnsi"/>
          <w:spacing w:val="-13"/>
        </w:rPr>
        <w:t xml:space="preserve"> </w:t>
      </w:r>
      <w:r w:rsidRPr="00D7076F">
        <w:rPr>
          <w:rFonts w:asciiTheme="minorHAnsi" w:hAnsiTheme="minorHAnsi" w:cstheme="minorHAnsi"/>
        </w:rPr>
        <w:t>une</w:t>
      </w:r>
      <w:r w:rsidRPr="00D7076F">
        <w:rPr>
          <w:rFonts w:asciiTheme="minorHAnsi" w:hAnsiTheme="minorHAnsi" w:cstheme="minorHAnsi"/>
          <w:spacing w:val="-12"/>
        </w:rPr>
        <w:t xml:space="preserve"> </w:t>
      </w:r>
      <w:r w:rsidRPr="00D7076F">
        <w:rPr>
          <w:rFonts w:asciiTheme="minorHAnsi" w:hAnsiTheme="minorHAnsi" w:cstheme="minorHAnsi"/>
        </w:rPr>
        <w:t>éponge</w:t>
      </w:r>
      <w:r w:rsidRPr="00D7076F">
        <w:rPr>
          <w:rFonts w:asciiTheme="minorHAnsi" w:hAnsiTheme="minorHAnsi" w:cstheme="minorHAnsi"/>
          <w:spacing w:val="-13"/>
        </w:rPr>
        <w:t xml:space="preserve"> </w:t>
      </w:r>
      <w:r w:rsidRPr="00D7076F">
        <w:rPr>
          <w:rFonts w:asciiTheme="minorHAnsi" w:hAnsiTheme="minorHAnsi" w:cstheme="minorHAnsi"/>
        </w:rPr>
        <w:t>mouillée</w:t>
      </w:r>
      <w:r w:rsidRPr="00D7076F">
        <w:rPr>
          <w:rFonts w:asciiTheme="minorHAnsi" w:hAnsiTheme="minorHAnsi" w:cstheme="minorHAnsi"/>
          <w:spacing w:val="-12"/>
        </w:rPr>
        <w:t xml:space="preserve"> </w:t>
      </w:r>
      <w:r w:rsidRPr="00D7076F">
        <w:rPr>
          <w:rFonts w:asciiTheme="minorHAnsi" w:hAnsiTheme="minorHAnsi" w:cstheme="minorHAnsi"/>
        </w:rPr>
        <w:t>à</w:t>
      </w:r>
      <w:r w:rsidRPr="00D7076F">
        <w:rPr>
          <w:rFonts w:asciiTheme="minorHAnsi" w:hAnsiTheme="minorHAnsi" w:cstheme="minorHAnsi"/>
          <w:spacing w:val="-13"/>
        </w:rPr>
        <w:t xml:space="preserve"> </w:t>
      </w:r>
      <w:r w:rsidRPr="00D7076F">
        <w:rPr>
          <w:rFonts w:asciiTheme="minorHAnsi" w:hAnsiTheme="minorHAnsi" w:cstheme="minorHAnsi"/>
        </w:rPr>
        <w:t>l’eau. Il ne faut en aucun cas utiliser un produit chimique ou abrasif.</w:t>
      </w:r>
    </w:p>
    <w:p w14:paraId="3FEA6055" w14:textId="77777777" w:rsidR="00DE7CE6" w:rsidRPr="00D7076F" w:rsidRDefault="00E02E7B" w:rsidP="00D7076F">
      <w:pPr>
        <w:pStyle w:val="Corpsdetexte"/>
        <w:spacing w:before="81"/>
        <w:ind w:left="284" w:right="14"/>
        <w:jc w:val="both"/>
        <w:rPr>
          <w:rFonts w:asciiTheme="minorHAnsi" w:hAnsiTheme="minorHAnsi" w:cstheme="minorHAnsi"/>
        </w:rPr>
      </w:pPr>
      <w:r w:rsidRPr="00D7076F">
        <w:rPr>
          <w:rFonts w:asciiTheme="minorHAnsi" w:hAnsiTheme="minorHAnsi" w:cstheme="minorHAnsi"/>
        </w:rPr>
        <w:t>Cette</w:t>
      </w:r>
      <w:r w:rsidRPr="00D7076F">
        <w:rPr>
          <w:rFonts w:asciiTheme="minorHAnsi" w:hAnsiTheme="minorHAnsi" w:cstheme="minorHAnsi"/>
          <w:spacing w:val="-5"/>
        </w:rPr>
        <w:t xml:space="preserve"> </w:t>
      </w:r>
      <w:r w:rsidRPr="00D7076F">
        <w:rPr>
          <w:rFonts w:asciiTheme="minorHAnsi" w:hAnsiTheme="minorHAnsi" w:cstheme="minorHAnsi"/>
        </w:rPr>
        <w:t>action</w:t>
      </w:r>
      <w:r w:rsidRPr="00D7076F">
        <w:rPr>
          <w:rFonts w:asciiTheme="minorHAnsi" w:hAnsiTheme="minorHAnsi" w:cstheme="minorHAnsi"/>
          <w:spacing w:val="-5"/>
        </w:rPr>
        <w:t xml:space="preserve"> </w:t>
      </w:r>
      <w:r w:rsidRPr="00D7076F">
        <w:rPr>
          <w:rFonts w:asciiTheme="minorHAnsi" w:hAnsiTheme="minorHAnsi" w:cstheme="minorHAnsi"/>
        </w:rPr>
        <w:t>est</w:t>
      </w:r>
      <w:r w:rsidRPr="00D7076F">
        <w:rPr>
          <w:rFonts w:asciiTheme="minorHAnsi" w:hAnsiTheme="minorHAnsi" w:cstheme="minorHAnsi"/>
          <w:spacing w:val="-4"/>
        </w:rPr>
        <w:t xml:space="preserve"> </w:t>
      </w:r>
      <w:r w:rsidRPr="00D7076F">
        <w:rPr>
          <w:rFonts w:asciiTheme="minorHAnsi" w:hAnsiTheme="minorHAnsi" w:cstheme="minorHAnsi"/>
        </w:rPr>
        <w:t>effectuée</w:t>
      </w:r>
      <w:r w:rsidRPr="00D7076F">
        <w:rPr>
          <w:rFonts w:asciiTheme="minorHAnsi" w:hAnsiTheme="minorHAnsi" w:cstheme="minorHAnsi"/>
          <w:spacing w:val="-5"/>
        </w:rPr>
        <w:t xml:space="preserve"> </w:t>
      </w:r>
      <w:r w:rsidRPr="00D7076F">
        <w:rPr>
          <w:rFonts w:asciiTheme="minorHAnsi" w:hAnsiTheme="minorHAnsi" w:cstheme="minorHAnsi"/>
        </w:rPr>
        <w:t>par</w:t>
      </w:r>
      <w:r w:rsidRPr="00D7076F">
        <w:rPr>
          <w:rFonts w:asciiTheme="minorHAnsi" w:hAnsiTheme="minorHAnsi" w:cstheme="minorHAnsi"/>
          <w:spacing w:val="-5"/>
        </w:rPr>
        <w:t xml:space="preserve"> </w:t>
      </w:r>
      <w:r w:rsidRPr="00D7076F">
        <w:rPr>
          <w:rFonts w:asciiTheme="minorHAnsi" w:hAnsiTheme="minorHAnsi" w:cstheme="minorHAnsi"/>
        </w:rPr>
        <w:t>la</w:t>
      </w:r>
      <w:r w:rsidRPr="00D7076F">
        <w:rPr>
          <w:rFonts w:asciiTheme="minorHAnsi" w:hAnsiTheme="minorHAnsi" w:cstheme="minorHAnsi"/>
          <w:spacing w:val="-4"/>
        </w:rPr>
        <w:t xml:space="preserve"> </w:t>
      </w:r>
      <w:r w:rsidRPr="00D7076F">
        <w:rPr>
          <w:rFonts w:asciiTheme="minorHAnsi" w:hAnsiTheme="minorHAnsi" w:cstheme="minorHAnsi"/>
          <w:spacing w:val="-2"/>
        </w:rPr>
        <w:t>maintenance.</w:t>
      </w:r>
    </w:p>
    <w:p w14:paraId="1D7E6869" w14:textId="6A1102EC" w:rsidR="00DE7CE6" w:rsidRPr="00D7076F" w:rsidRDefault="00E02E7B" w:rsidP="00D7076F">
      <w:pPr>
        <w:pStyle w:val="Corpsdetexte"/>
        <w:spacing w:before="90" w:line="264" w:lineRule="auto"/>
        <w:ind w:left="284" w:right="14"/>
        <w:jc w:val="both"/>
        <w:rPr>
          <w:rFonts w:asciiTheme="minorHAnsi" w:hAnsiTheme="minorHAnsi" w:cstheme="minorHAnsi"/>
        </w:rPr>
      </w:pPr>
      <w:r w:rsidRPr="00D7076F">
        <w:rPr>
          <w:rFonts w:asciiTheme="minorHAnsi" w:hAnsiTheme="minorHAnsi" w:cstheme="minorHAnsi"/>
        </w:rPr>
        <w:t xml:space="preserve">La maintenance est également responsable du nettoyage régulier des </w:t>
      </w:r>
      <w:r w:rsidR="003A5B6A">
        <w:rPr>
          <w:rFonts w:asciiTheme="minorHAnsi" w:hAnsiTheme="minorHAnsi" w:cstheme="minorHAnsi"/>
        </w:rPr>
        <w:t>supports</w:t>
      </w:r>
      <w:r w:rsidRPr="00D7076F">
        <w:rPr>
          <w:rFonts w:asciiTheme="minorHAnsi" w:hAnsiTheme="minorHAnsi" w:cstheme="minorHAnsi"/>
        </w:rPr>
        <w:t xml:space="preserve">. </w:t>
      </w:r>
    </w:p>
    <w:p w14:paraId="15783B38" w14:textId="77777777" w:rsidR="00DE7CE6" w:rsidRPr="00D7076F" w:rsidRDefault="00DE7CE6" w:rsidP="00D7076F">
      <w:pPr>
        <w:spacing w:line="264" w:lineRule="auto"/>
        <w:ind w:left="284" w:right="14"/>
        <w:jc w:val="both"/>
        <w:rPr>
          <w:rFonts w:asciiTheme="minorHAnsi" w:hAnsiTheme="minorHAnsi" w:cstheme="minorHAnsi"/>
        </w:rPr>
        <w:sectPr w:rsidR="00DE7CE6" w:rsidRPr="00D7076F" w:rsidSect="00D7076F">
          <w:headerReference w:type="even" r:id="rId78"/>
          <w:pgSz w:w="8400" w:h="11900"/>
          <w:pgMar w:top="720" w:right="720" w:bottom="720" w:left="720" w:header="227" w:footer="0" w:gutter="0"/>
          <w:pgNumType w:start="6"/>
          <w:cols w:space="720"/>
          <w:docGrid w:linePitch="299"/>
        </w:sectPr>
      </w:pPr>
    </w:p>
    <w:p w14:paraId="40849A3A" w14:textId="77777777" w:rsidR="00DE7CE6" w:rsidRPr="00D7076F" w:rsidRDefault="00DE7CE6" w:rsidP="00D7076F">
      <w:pPr>
        <w:pStyle w:val="Corpsdetexte"/>
        <w:spacing w:before="6"/>
        <w:ind w:left="284" w:right="14"/>
        <w:jc w:val="both"/>
        <w:rPr>
          <w:rFonts w:asciiTheme="minorHAnsi" w:hAnsiTheme="minorHAnsi" w:cstheme="minorHAnsi"/>
          <w:sz w:val="2"/>
        </w:rPr>
      </w:pPr>
    </w:p>
    <w:p w14:paraId="2B737884" w14:textId="77777777" w:rsidR="00DE7CE6" w:rsidRPr="00BB7E3A" w:rsidRDefault="00E02E7B" w:rsidP="006F6016">
      <w:pPr>
        <w:pStyle w:val="Titre2"/>
      </w:pPr>
      <w:bookmarkStart w:id="164" w:name="4.2_iPad_Pilote"/>
      <w:bookmarkStart w:id="165" w:name="4.2.1_Problème_Hardware"/>
      <w:bookmarkStart w:id="166" w:name="_Toc164764681"/>
      <w:bookmarkStart w:id="167" w:name="_Toc164785657"/>
      <w:bookmarkStart w:id="168" w:name="_Toc164785806"/>
      <w:bookmarkStart w:id="169" w:name="_Toc168580268"/>
      <w:bookmarkEnd w:id="164"/>
      <w:bookmarkEnd w:id="165"/>
      <w:r w:rsidRPr="00BB7E3A">
        <w:t>PROBLÈME HARDWARE</w:t>
      </w:r>
      <w:bookmarkEnd w:id="166"/>
      <w:bookmarkEnd w:id="167"/>
      <w:bookmarkEnd w:id="168"/>
      <w:bookmarkEnd w:id="169"/>
    </w:p>
    <w:p w14:paraId="07E33A9F" w14:textId="629E301F" w:rsidR="00DE7CE6" w:rsidRPr="00D7076F" w:rsidRDefault="00E02E7B" w:rsidP="00D7076F">
      <w:pPr>
        <w:pStyle w:val="Corpsdetexte"/>
        <w:spacing w:before="93" w:line="249" w:lineRule="auto"/>
        <w:ind w:left="284" w:right="14"/>
        <w:jc w:val="both"/>
        <w:rPr>
          <w:rFonts w:asciiTheme="minorHAnsi" w:hAnsiTheme="minorHAnsi" w:cstheme="minorHAnsi"/>
        </w:rPr>
      </w:pPr>
      <w:r w:rsidRPr="00D7076F">
        <w:rPr>
          <w:rFonts w:asciiTheme="minorHAnsi" w:hAnsiTheme="minorHAnsi" w:cstheme="minorHAnsi"/>
        </w:rPr>
        <w:t>Le PNT avertit le support ipad via l’adresse dédiée en décrivant au mieux son problème. Si cela intervient avant un départ lors des horaires de travail (jours ouvrés),</w:t>
      </w:r>
      <w:r w:rsidRPr="00D7076F">
        <w:rPr>
          <w:rFonts w:asciiTheme="minorHAnsi" w:hAnsiTheme="minorHAnsi" w:cstheme="minorHAnsi"/>
          <w:spacing w:val="29"/>
        </w:rPr>
        <w:t xml:space="preserve"> </w:t>
      </w:r>
      <w:r w:rsidRPr="00D7076F">
        <w:rPr>
          <w:rFonts w:asciiTheme="minorHAnsi" w:hAnsiTheme="minorHAnsi" w:cstheme="minorHAnsi"/>
        </w:rPr>
        <w:t>le</w:t>
      </w:r>
      <w:r w:rsidRPr="00D7076F">
        <w:rPr>
          <w:rFonts w:asciiTheme="minorHAnsi" w:hAnsiTheme="minorHAnsi" w:cstheme="minorHAnsi"/>
          <w:spacing w:val="-10"/>
        </w:rPr>
        <w:t xml:space="preserve"> </w:t>
      </w:r>
      <w:r w:rsidRPr="00D7076F">
        <w:rPr>
          <w:rFonts w:asciiTheme="minorHAnsi" w:hAnsiTheme="minorHAnsi" w:cstheme="minorHAnsi"/>
        </w:rPr>
        <w:t>PNT</w:t>
      </w:r>
      <w:r w:rsidRPr="00D7076F">
        <w:rPr>
          <w:rFonts w:asciiTheme="minorHAnsi" w:hAnsiTheme="minorHAnsi" w:cstheme="minorHAnsi"/>
          <w:spacing w:val="-13"/>
        </w:rPr>
        <w:t xml:space="preserve"> </w:t>
      </w:r>
      <w:r w:rsidRPr="00D7076F">
        <w:rPr>
          <w:rFonts w:asciiTheme="minorHAnsi" w:hAnsiTheme="minorHAnsi" w:cstheme="minorHAnsi"/>
        </w:rPr>
        <w:t>pourra</w:t>
      </w:r>
      <w:r w:rsidRPr="00D7076F">
        <w:rPr>
          <w:rFonts w:asciiTheme="minorHAnsi" w:hAnsiTheme="minorHAnsi" w:cstheme="minorHAnsi"/>
          <w:spacing w:val="-11"/>
        </w:rPr>
        <w:t xml:space="preserve"> </w:t>
      </w:r>
      <w:r w:rsidRPr="00D7076F">
        <w:rPr>
          <w:rFonts w:asciiTheme="minorHAnsi" w:hAnsiTheme="minorHAnsi" w:cstheme="minorHAnsi"/>
        </w:rPr>
        <w:t>directement</w:t>
      </w:r>
      <w:r w:rsidRPr="00D7076F">
        <w:rPr>
          <w:rFonts w:asciiTheme="minorHAnsi" w:hAnsiTheme="minorHAnsi" w:cstheme="minorHAnsi"/>
          <w:spacing w:val="-11"/>
        </w:rPr>
        <w:t xml:space="preserve"> </w:t>
      </w:r>
      <w:r w:rsidRPr="00D7076F">
        <w:rPr>
          <w:rFonts w:asciiTheme="minorHAnsi" w:hAnsiTheme="minorHAnsi" w:cstheme="minorHAnsi"/>
        </w:rPr>
        <w:t>déposer</w:t>
      </w:r>
      <w:r w:rsidRPr="00D7076F">
        <w:rPr>
          <w:rFonts w:asciiTheme="minorHAnsi" w:hAnsiTheme="minorHAnsi" w:cstheme="minorHAnsi"/>
          <w:spacing w:val="-11"/>
        </w:rPr>
        <w:t xml:space="preserve"> </w:t>
      </w:r>
      <w:r w:rsidRPr="00D7076F">
        <w:rPr>
          <w:rFonts w:asciiTheme="minorHAnsi" w:hAnsiTheme="minorHAnsi" w:cstheme="minorHAnsi"/>
        </w:rPr>
        <w:t>son</w:t>
      </w:r>
      <w:r w:rsidRPr="00D7076F">
        <w:rPr>
          <w:rFonts w:asciiTheme="minorHAnsi" w:hAnsiTheme="minorHAnsi" w:cstheme="minorHAnsi"/>
          <w:spacing w:val="-10"/>
        </w:rPr>
        <w:t xml:space="preserve"> </w:t>
      </w:r>
      <w:r w:rsidRPr="00D7076F">
        <w:rPr>
          <w:rFonts w:asciiTheme="minorHAnsi" w:hAnsiTheme="minorHAnsi" w:cstheme="minorHAnsi"/>
        </w:rPr>
        <w:t>iPad</w:t>
      </w:r>
      <w:r w:rsidRPr="00D7076F">
        <w:rPr>
          <w:rFonts w:asciiTheme="minorHAnsi" w:hAnsiTheme="minorHAnsi" w:cstheme="minorHAnsi"/>
          <w:spacing w:val="-10"/>
        </w:rPr>
        <w:t xml:space="preserve"> </w:t>
      </w:r>
      <w:r w:rsidRPr="00D7076F">
        <w:rPr>
          <w:rFonts w:asciiTheme="minorHAnsi" w:hAnsiTheme="minorHAnsi" w:cstheme="minorHAnsi"/>
        </w:rPr>
        <w:t>à</w:t>
      </w:r>
      <w:r w:rsidRPr="00D7076F">
        <w:rPr>
          <w:rFonts w:asciiTheme="minorHAnsi" w:hAnsiTheme="minorHAnsi" w:cstheme="minorHAnsi"/>
          <w:spacing w:val="-10"/>
        </w:rPr>
        <w:t xml:space="preserve"> </w:t>
      </w:r>
      <w:r w:rsidRPr="00D7076F">
        <w:rPr>
          <w:rFonts w:asciiTheme="minorHAnsi" w:hAnsiTheme="minorHAnsi" w:cstheme="minorHAnsi"/>
        </w:rPr>
        <w:t>l’Exploit</w:t>
      </w:r>
      <w:r w:rsidRPr="00D7076F">
        <w:rPr>
          <w:rFonts w:asciiTheme="minorHAnsi" w:hAnsiTheme="minorHAnsi" w:cstheme="minorHAnsi"/>
          <w:spacing w:val="-10"/>
        </w:rPr>
        <w:t xml:space="preserve"> </w:t>
      </w:r>
      <w:r w:rsidRPr="00D7076F">
        <w:rPr>
          <w:rFonts w:asciiTheme="minorHAnsi" w:hAnsiTheme="minorHAnsi" w:cstheme="minorHAnsi"/>
        </w:rPr>
        <w:t>IT</w:t>
      </w:r>
      <w:r w:rsidRPr="00D7076F">
        <w:rPr>
          <w:rFonts w:asciiTheme="minorHAnsi" w:hAnsiTheme="minorHAnsi" w:cstheme="minorHAnsi"/>
          <w:spacing w:val="-13"/>
        </w:rPr>
        <w:t xml:space="preserve"> </w:t>
      </w:r>
      <w:r w:rsidRPr="00D7076F">
        <w:rPr>
          <w:rFonts w:asciiTheme="minorHAnsi" w:hAnsiTheme="minorHAnsi" w:cstheme="minorHAnsi"/>
        </w:rPr>
        <w:t>en</w:t>
      </w:r>
      <w:r w:rsidRPr="00D7076F">
        <w:rPr>
          <w:rFonts w:asciiTheme="minorHAnsi" w:hAnsiTheme="minorHAnsi" w:cstheme="minorHAnsi"/>
          <w:spacing w:val="-10"/>
        </w:rPr>
        <w:t xml:space="preserve"> </w:t>
      </w:r>
      <w:r w:rsidRPr="00D7076F">
        <w:rPr>
          <w:rFonts w:asciiTheme="minorHAnsi" w:hAnsiTheme="minorHAnsi" w:cstheme="minorHAnsi"/>
        </w:rPr>
        <w:t>notant</w:t>
      </w:r>
      <w:r w:rsidRPr="00D7076F">
        <w:rPr>
          <w:rFonts w:asciiTheme="minorHAnsi" w:hAnsiTheme="minorHAnsi" w:cstheme="minorHAnsi"/>
          <w:spacing w:val="-12"/>
        </w:rPr>
        <w:t xml:space="preserve"> </w:t>
      </w:r>
      <w:r w:rsidRPr="00D7076F">
        <w:rPr>
          <w:rFonts w:asciiTheme="minorHAnsi" w:hAnsiTheme="minorHAnsi" w:cstheme="minorHAnsi"/>
        </w:rPr>
        <w:t>son code d’accès sur un postit. Le PNT utilisera pour la rotation un des iPads spare disponible aux opérations. Hors des jours ouvrés, l’iPad devra être déposé aux Opérations en échange d’un iPad spare.</w:t>
      </w:r>
    </w:p>
    <w:p w14:paraId="334C90FF" w14:textId="77777777" w:rsidR="00DE7CE6" w:rsidRPr="00D7076F" w:rsidRDefault="00E02E7B" w:rsidP="00D7076F">
      <w:pPr>
        <w:pStyle w:val="Corpsdetexte"/>
        <w:spacing w:before="86" w:line="249" w:lineRule="auto"/>
        <w:ind w:left="284" w:right="14"/>
        <w:jc w:val="both"/>
        <w:rPr>
          <w:rFonts w:asciiTheme="minorHAnsi" w:hAnsiTheme="minorHAnsi" w:cstheme="minorHAnsi"/>
        </w:rPr>
      </w:pPr>
      <w:r w:rsidRPr="00D7076F">
        <w:rPr>
          <w:rFonts w:asciiTheme="minorHAnsi" w:hAnsiTheme="minorHAnsi" w:cstheme="minorHAnsi"/>
          <w:spacing w:val="-2"/>
        </w:rPr>
        <w:t>Pour</w:t>
      </w:r>
      <w:r w:rsidRPr="00D7076F">
        <w:rPr>
          <w:rFonts w:asciiTheme="minorHAnsi" w:hAnsiTheme="minorHAnsi" w:cstheme="minorHAnsi"/>
          <w:spacing w:val="-3"/>
        </w:rPr>
        <w:t xml:space="preserve"> </w:t>
      </w:r>
      <w:r w:rsidRPr="00D7076F">
        <w:rPr>
          <w:rFonts w:asciiTheme="minorHAnsi" w:hAnsiTheme="minorHAnsi" w:cstheme="minorHAnsi"/>
          <w:spacing w:val="-2"/>
        </w:rPr>
        <w:t>tout</w:t>
      </w:r>
      <w:r w:rsidRPr="00D7076F">
        <w:rPr>
          <w:rFonts w:asciiTheme="minorHAnsi" w:hAnsiTheme="minorHAnsi" w:cstheme="minorHAnsi"/>
          <w:spacing w:val="-3"/>
        </w:rPr>
        <w:t xml:space="preserve"> </w:t>
      </w:r>
      <w:r w:rsidRPr="00D7076F">
        <w:rPr>
          <w:rFonts w:asciiTheme="minorHAnsi" w:hAnsiTheme="minorHAnsi" w:cstheme="minorHAnsi"/>
          <w:spacing w:val="-2"/>
        </w:rPr>
        <w:t>problème</w:t>
      </w:r>
      <w:r w:rsidRPr="00D7076F">
        <w:rPr>
          <w:rFonts w:asciiTheme="minorHAnsi" w:hAnsiTheme="minorHAnsi" w:cstheme="minorHAnsi"/>
          <w:spacing w:val="-3"/>
        </w:rPr>
        <w:t xml:space="preserve"> </w:t>
      </w:r>
      <w:r w:rsidRPr="00D7076F">
        <w:rPr>
          <w:rFonts w:asciiTheme="minorHAnsi" w:hAnsiTheme="minorHAnsi" w:cstheme="minorHAnsi"/>
          <w:spacing w:val="-2"/>
        </w:rPr>
        <w:t>Hardware,</w:t>
      </w:r>
      <w:r w:rsidRPr="00D7076F">
        <w:rPr>
          <w:rFonts w:asciiTheme="minorHAnsi" w:hAnsiTheme="minorHAnsi" w:cstheme="minorHAnsi"/>
          <w:spacing w:val="-3"/>
        </w:rPr>
        <w:t xml:space="preserve"> </w:t>
      </w:r>
      <w:r w:rsidRPr="00D7076F">
        <w:rPr>
          <w:rFonts w:asciiTheme="minorHAnsi" w:hAnsiTheme="minorHAnsi" w:cstheme="minorHAnsi"/>
          <w:spacing w:val="-2"/>
        </w:rPr>
        <w:t>l’iPad</w:t>
      </w:r>
      <w:r w:rsidRPr="00D7076F">
        <w:rPr>
          <w:rFonts w:asciiTheme="minorHAnsi" w:hAnsiTheme="minorHAnsi" w:cstheme="minorHAnsi"/>
          <w:spacing w:val="-3"/>
        </w:rPr>
        <w:t xml:space="preserve"> </w:t>
      </w:r>
      <w:r w:rsidRPr="00D7076F">
        <w:rPr>
          <w:rFonts w:asciiTheme="minorHAnsi" w:hAnsiTheme="minorHAnsi" w:cstheme="minorHAnsi"/>
          <w:spacing w:val="-2"/>
        </w:rPr>
        <w:t>est</w:t>
      </w:r>
      <w:r w:rsidRPr="00D7076F">
        <w:rPr>
          <w:rFonts w:asciiTheme="minorHAnsi" w:hAnsiTheme="minorHAnsi" w:cstheme="minorHAnsi"/>
          <w:spacing w:val="-3"/>
        </w:rPr>
        <w:t xml:space="preserve"> </w:t>
      </w:r>
      <w:r w:rsidRPr="00D7076F">
        <w:rPr>
          <w:rFonts w:asciiTheme="minorHAnsi" w:hAnsiTheme="minorHAnsi" w:cstheme="minorHAnsi"/>
          <w:spacing w:val="-2"/>
        </w:rPr>
        <w:t>envoyé</w:t>
      </w:r>
      <w:r w:rsidRPr="00D7076F">
        <w:rPr>
          <w:rFonts w:asciiTheme="minorHAnsi" w:hAnsiTheme="minorHAnsi" w:cstheme="minorHAnsi"/>
          <w:spacing w:val="-3"/>
        </w:rPr>
        <w:t xml:space="preserve"> </w:t>
      </w:r>
      <w:r w:rsidRPr="00D7076F">
        <w:rPr>
          <w:rFonts w:asciiTheme="minorHAnsi" w:hAnsiTheme="minorHAnsi" w:cstheme="minorHAnsi"/>
          <w:spacing w:val="-2"/>
        </w:rPr>
        <w:t>en</w:t>
      </w:r>
      <w:r w:rsidRPr="00D7076F">
        <w:rPr>
          <w:rFonts w:asciiTheme="minorHAnsi" w:hAnsiTheme="minorHAnsi" w:cstheme="minorHAnsi"/>
          <w:spacing w:val="-3"/>
        </w:rPr>
        <w:t xml:space="preserve"> </w:t>
      </w:r>
      <w:r w:rsidRPr="00D7076F">
        <w:rPr>
          <w:rFonts w:asciiTheme="minorHAnsi" w:hAnsiTheme="minorHAnsi" w:cstheme="minorHAnsi"/>
          <w:spacing w:val="-2"/>
        </w:rPr>
        <w:t>réparation</w:t>
      </w:r>
      <w:r w:rsidRPr="00D7076F">
        <w:rPr>
          <w:rFonts w:asciiTheme="minorHAnsi" w:hAnsiTheme="minorHAnsi" w:cstheme="minorHAnsi"/>
          <w:spacing w:val="-3"/>
        </w:rPr>
        <w:t xml:space="preserve"> </w:t>
      </w:r>
      <w:r w:rsidRPr="00D7076F">
        <w:rPr>
          <w:rFonts w:asciiTheme="minorHAnsi" w:hAnsiTheme="minorHAnsi" w:cstheme="minorHAnsi"/>
          <w:spacing w:val="-2"/>
        </w:rPr>
        <w:t>chez</w:t>
      </w:r>
      <w:r w:rsidRPr="00D7076F">
        <w:rPr>
          <w:rFonts w:asciiTheme="minorHAnsi" w:hAnsiTheme="minorHAnsi" w:cstheme="minorHAnsi"/>
          <w:spacing w:val="-3"/>
        </w:rPr>
        <w:t xml:space="preserve"> </w:t>
      </w:r>
      <w:r w:rsidRPr="00D7076F">
        <w:rPr>
          <w:rFonts w:asciiTheme="minorHAnsi" w:hAnsiTheme="minorHAnsi" w:cstheme="minorHAnsi"/>
          <w:spacing w:val="-2"/>
        </w:rPr>
        <w:t>un</w:t>
      </w:r>
      <w:r w:rsidRPr="00D7076F">
        <w:rPr>
          <w:rFonts w:asciiTheme="minorHAnsi" w:hAnsiTheme="minorHAnsi" w:cstheme="minorHAnsi"/>
          <w:spacing w:val="-3"/>
        </w:rPr>
        <w:t xml:space="preserve"> </w:t>
      </w:r>
      <w:r w:rsidRPr="00D7076F">
        <w:rPr>
          <w:rFonts w:asciiTheme="minorHAnsi" w:hAnsiTheme="minorHAnsi" w:cstheme="minorHAnsi"/>
          <w:spacing w:val="-2"/>
        </w:rPr>
        <w:t>intervenant exterieur:</w:t>
      </w:r>
    </w:p>
    <w:p w14:paraId="1B63590F" w14:textId="77777777" w:rsidR="00DE7CE6" w:rsidRPr="00D7076F" w:rsidRDefault="00E02E7B" w:rsidP="00977D44">
      <w:pPr>
        <w:pStyle w:val="Paragraphedeliste"/>
        <w:numPr>
          <w:ilvl w:val="4"/>
          <w:numId w:val="6"/>
        </w:numPr>
        <w:tabs>
          <w:tab w:val="left" w:pos="1096"/>
        </w:tabs>
        <w:spacing w:before="48" w:line="230" w:lineRule="auto"/>
        <w:ind w:left="567" w:right="14"/>
        <w:jc w:val="both"/>
        <w:rPr>
          <w:rFonts w:asciiTheme="minorHAnsi" w:hAnsiTheme="minorHAnsi" w:cstheme="minorHAnsi"/>
          <w:sz w:val="20"/>
        </w:rPr>
      </w:pPr>
      <w:r w:rsidRPr="00D7076F">
        <w:rPr>
          <w:rFonts w:asciiTheme="minorHAnsi" w:hAnsiTheme="minorHAnsi" w:cstheme="minorHAnsi"/>
          <w:sz w:val="20"/>
        </w:rPr>
        <w:t>Ecran</w:t>
      </w:r>
      <w:r w:rsidRPr="00D7076F">
        <w:rPr>
          <w:rFonts w:asciiTheme="minorHAnsi" w:hAnsiTheme="minorHAnsi" w:cstheme="minorHAnsi"/>
          <w:spacing w:val="-5"/>
          <w:sz w:val="20"/>
        </w:rPr>
        <w:t xml:space="preserve"> </w:t>
      </w:r>
      <w:r w:rsidRPr="00D7076F">
        <w:rPr>
          <w:rFonts w:asciiTheme="minorHAnsi" w:hAnsiTheme="minorHAnsi" w:cstheme="minorHAnsi"/>
          <w:sz w:val="20"/>
        </w:rPr>
        <w:t>cassé:</w:t>
      </w:r>
      <w:r w:rsidRPr="00D7076F">
        <w:rPr>
          <w:rFonts w:asciiTheme="minorHAnsi" w:hAnsiTheme="minorHAnsi" w:cstheme="minorHAnsi"/>
          <w:spacing w:val="-6"/>
          <w:sz w:val="20"/>
        </w:rPr>
        <w:t xml:space="preserve"> </w:t>
      </w:r>
      <w:r w:rsidRPr="00D7076F">
        <w:rPr>
          <w:rFonts w:asciiTheme="minorHAnsi" w:hAnsiTheme="minorHAnsi" w:cstheme="minorHAnsi"/>
          <w:sz w:val="20"/>
        </w:rPr>
        <w:t>Fournisseurs</w:t>
      </w:r>
      <w:r w:rsidRPr="00D7076F">
        <w:rPr>
          <w:rFonts w:asciiTheme="minorHAnsi" w:hAnsiTheme="minorHAnsi" w:cstheme="minorHAnsi"/>
          <w:spacing w:val="-5"/>
          <w:sz w:val="20"/>
        </w:rPr>
        <w:t xml:space="preserve"> </w:t>
      </w:r>
      <w:r w:rsidRPr="00D7076F">
        <w:rPr>
          <w:rFonts w:asciiTheme="minorHAnsi" w:hAnsiTheme="minorHAnsi" w:cstheme="minorHAnsi"/>
          <w:sz w:val="20"/>
        </w:rPr>
        <w:t>extérieurs.</w:t>
      </w:r>
      <w:r w:rsidRPr="00D7076F">
        <w:rPr>
          <w:rFonts w:asciiTheme="minorHAnsi" w:hAnsiTheme="minorHAnsi" w:cstheme="minorHAnsi"/>
          <w:spacing w:val="-6"/>
          <w:sz w:val="20"/>
        </w:rPr>
        <w:t xml:space="preserve"> </w:t>
      </w:r>
      <w:r w:rsidRPr="00D7076F">
        <w:rPr>
          <w:rFonts w:asciiTheme="minorHAnsi" w:hAnsiTheme="minorHAnsi" w:cstheme="minorHAnsi"/>
          <w:sz w:val="20"/>
        </w:rPr>
        <w:t>Benchmark</w:t>
      </w:r>
      <w:r w:rsidRPr="00D7076F">
        <w:rPr>
          <w:rFonts w:asciiTheme="minorHAnsi" w:hAnsiTheme="minorHAnsi" w:cstheme="minorHAnsi"/>
          <w:spacing w:val="-6"/>
          <w:sz w:val="20"/>
        </w:rPr>
        <w:t xml:space="preserve"> </w:t>
      </w:r>
      <w:r w:rsidRPr="00D7076F">
        <w:rPr>
          <w:rFonts w:asciiTheme="minorHAnsi" w:hAnsiTheme="minorHAnsi" w:cstheme="minorHAnsi"/>
          <w:sz w:val="20"/>
        </w:rPr>
        <w:t>meilleur</w:t>
      </w:r>
      <w:r w:rsidRPr="00D7076F">
        <w:rPr>
          <w:rFonts w:asciiTheme="minorHAnsi" w:hAnsiTheme="minorHAnsi" w:cstheme="minorHAnsi"/>
          <w:spacing w:val="-6"/>
          <w:sz w:val="20"/>
        </w:rPr>
        <w:t xml:space="preserve"> </w:t>
      </w:r>
      <w:r w:rsidRPr="00D7076F">
        <w:rPr>
          <w:rFonts w:asciiTheme="minorHAnsi" w:hAnsiTheme="minorHAnsi" w:cstheme="minorHAnsi"/>
          <w:sz w:val="20"/>
        </w:rPr>
        <w:t>prix</w:t>
      </w:r>
      <w:r w:rsidRPr="00D7076F">
        <w:rPr>
          <w:rFonts w:asciiTheme="minorHAnsi" w:hAnsiTheme="minorHAnsi" w:cstheme="minorHAnsi"/>
          <w:spacing w:val="-5"/>
          <w:sz w:val="20"/>
        </w:rPr>
        <w:t xml:space="preserve"> </w:t>
      </w:r>
      <w:r w:rsidRPr="00D7076F">
        <w:rPr>
          <w:rFonts w:asciiTheme="minorHAnsi" w:hAnsiTheme="minorHAnsi" w:cstheme="minorHAnsi"/>
          <w:sz w:val="20"/>
        </w:rPr>
        <w:t xml:space="preserve">pour </w:t>
      </w:r>
      <w:r w:rsidRPr="00D7076F">
        <w:rPr>
          <w:rFonts w:asciiTheme="minorHAnsi" w:hAnsiTheme="minorHAnsi" w:cstheme="minorHAnsi"/>
          <w:spacing w:val="-2"/>
          <w:sz w:val="20"/>
        </w:rPr>
        <w:t>réparation.</w:t>
      </w:r>
    </w:p>
    <w:p w14:paraId="4D5C66CC" w14:textId="77777777" w:rsidR="00DE7CE6" w:rsidRPr="00D7076F" w:rsidRDefault="00E02E7B" w:rsidP="00977D44">
      <w:pPr>
        <w:pStyle w:val="Paragraphedeliste"/>
        <w:numPr>
          <w:ilvl w:val="4"/>
          <w:numId w:val="6"/>
        </w:numPr>
        <w:tabs>
          <w:tab w:val="left" w:pos="1097"/>
        </w:tabs>
        <w:spacing w:before="31"/>
        <w:ind w:left="567" w:right="14"/>
        <w:jc w:val="both"/>
        <w:rPr>
          <w:rFonts w:asciiTheme="minorHAnsi" w:hAnsiTheme="minorHAnsi" w:cstheme="minorHAnsi"/>
          <w:sz w:val="20"/>
        </w:rPr>
      </w:pPr>
      <w:r w:rsidRPr="00D7076F">
        <w:rPr>
          <w:rFonts w:asciiTheme="minorHAnsi" w:hAnsiTheme="minorHAnsi" w:cstheme="minorHAnsi"/>
          <w:sz w:val="20"/>
        </w:rPr>
        <w:t>Bouton</w:t>
      </w:r>
      <w:r w:rsidRPr="00D7076F">
        <w:rPr>
          <w:rFonts w:asciiTheme="minorHAnsi" w:hAnsiTheme="minorHAnsi" w:cstheme="minorHAnsi"/>
          <w:spacing w:val="-9"/>
          <w:sz w:val="20"/>
        </w:rPr>
        <w:t xml:space="preserve"> </w:t>
      </w:r>
      <w:r w:rsidRPr="00D7076F">
        <w:rPr>
          <w:rFonts w:asciiTheme="minorHAnsi" w:hAnsiTheme="minorHAnsi" w:cstheme="minorHAnsi"/>
          <w:sz w:val="20"/>
        </w:rPr>
        <w:t>cassé,</w:t>
      </w:r>
      <w:r w:rsidRPr="00D7076F">
        <w:rPr>
          <w:rFonts w:asciiTheme="minorHAnsi" w:hAnsiTheme="minorHAnsi" w:cstheme="minorHAnsi"/>
          <w:spacing w:val="-5"/>
          <w:sz w:val="20"/>
        </w:rPr>
        <w:t xml:space="preserve"> </w:t>
      </w:r>
      <w:r w:rsidRPr="00D7076F">
        <w:rPr>
          <w:rFonts w:asciiTheme="minorHAnsi" w:hAnsiTheme="minorHAnsi" w:cstheme="minorHAnsi"/>
          <w:sz w:val="20"/>
        </w:rPr>
        <w:t>ou</w:t>
      </w:r>
      <w:r w:rsidRPr="00D7076F">
        <w:rPr>
          <w:rFonts w:asciiTheme="minorHAnsi" w:hAnsiTheme="minorHAnsi" w:cstheme="minorHAnsi"/>
          <w:spacing w:val="-6"/>
          <w:sz w:val="20"/>
        </w:rPr>
        <w:t xml:space="preserve"> </w:t>
      </w:r>
      <w:r w:rsidRPr="00D7076F">
        <w:rPr>
          <w:rFonts w:asciiTheme="minorHAnsi" w:hAnsiTheme="minorHAnsi" w:cstheme="minorHAnsi"/>
          <w:sz w:val="20"/>
        </w:rPr>
        <w:t>électronique:</w:t>
      </w:r>
      <w:r w:rsidRPr="00D7076F">
        <w:rPr>
          <w:rFonts w:asciiTheme="minorHAnsi" w:hAnsiTheme="minorHAnsi" w:cstheme="minorHAnsi"/>
          <w:spacing w:val="-13"/>
          <w:sz w:val="20"/>
        </w:rPr>
        <w:t xml:space="preserve"> </w:t>
      </w:r>
      <w:r w:rsidRPr="00D7076F">
        <w:rPr>
          <w:rFonts w:asciiTheme="minorHAnsi" w:hAnsiTheme="minorHAnsi" w:cstheme="minorHAnsi"/>
          <w:spacing w:val="-2"/>
          <w:sz w:val="20"/>
        </w:rPr>
        <w:t>Apple.</w:t>
      </w:r>
    </w:p>
    <w:p w14:paraId="6CE06B7C" w14:textId="258D6550" w:rsidR="00DE7CE6" w:rsidRPr="00D7076F" w:rsidRDefault="00DE7CE6" w:rsidP="00D7076F">
      <w:pPr>
        <w:pStyle w:val="Corpsdetexte"/>
        <w:spacing w:before="9"/>
        <w:ind w:left="284" w:right="14"/>
        <w:jc w:val="both"/>
        <w:rPr>
          <w:rFonts w:asciiTheme="minorHAnsi" w:hAnsiTheme="minorHAnsi" w:cstheme="minorHAnsi"/>
          <w:sz w:val="17"/>
        </w:rPr>
      </w:pPr>
    </w:p>
    <w:p w14:paraId="788869E8" w14:textId="10B58BCF" w:rsidR="00DE7CE6" w:rsidRPr="00BB7E3A" w:rsidRDefault="00E02E7B" w:rsidP="006F6016">
      <w:pPr>
        <w:pStyle w:val="Titre2"/>
        <w:rPr>
          <w:lang w:val="en-GB"/>
        </w:rPr>
      </w:pPr>
      <w:bookmarkStart w:id="170" w:name="4.2.2_PROBLEME_SOFTWARE_METIER_/_DATABAS"/>
      <w:bookmarkStart w:id="171" w:name="_Toc164764682"/>
      <w:bookmarkStart w:id="172" w:name="_Toc164785658"/>
      <w:bookmarkStart w:id="173" w:name="_Toc164785807"/>
      <w:bookmarkStart w:id="174" w:name="_Toc168580269"/>
      <w:bookmarkEnd w:id="170"/>
      <w:r w:rsidRPr="00BB7E3A">
        <w:rPr>
          <w:lang w:val="en-GB"/>
        </w:rPr>
        <w:t>PROBLEME SOFT</w:t>
      </w:r>
      <w:r w:rsidR="00BB7E3A" w:rsidRPr="00BB7E3A">
        <w:rPr>
          <w:lang w:val="en-GB"/>
        </w:rPr>
        <w:t>WAR</w:t>
      </w:r>
      <w:r w:rsidR="00BB7E3A">
        <w:rPr>
          <w:lang w:val="en-GB"/>
        </w:rPr>
        <w:t>E</w:t>
      </w:r>
      <w:bookmarkEnd w:id="171"/>
      <w:bookmarkEnd w:id="172"/>
      <w:bookmarkEnd w:id="173"/>
      <w:bookmarkEnd w:id="174"/>
    </w:p>
    <w:p w14:paraId="2453DED9" w14:textId="01FAA60B" w:rsidR="00DE7CE6" w:rsidRPr="00D7076F" w:rsidRDefault="00E02E7B" w:rsidP="00D7076F">
      <w:pPr>
        <w:pStyle w:val="Corpsdetexte"/>
        <w:spacing w:before="90" w:line="249" w:lineRule="auto"/>
        <w:ind w:left="284" w:right="14"/>
        <w:jc w:val="both"/>
        <w:rPr>
          <w:rFonts w:asciiTheme="minorHAnsi" w:hAnsiTheme="minorHAnsi" w:cstheme="minorHAnsi"/>
        </w:rPr>
      </w:pPr>
      <w:r w:rsidRPr="00D7076F">
        <w:rPr>
          <w:rFonts w:asciiTheme="minorHAnsi" w:hAnsiTheme="minorHAnsi" w:cstheme="minorHAnsi"/>
        </w:rPr>
        <w:t xml:space="preserve">Le PNT avertit le </w:t>
      </w:r>
      <w:r w:rsidR="00BB7E3A">
        <w:rPr>
          <w:rFonts w:asciiTheme="minorHAnsi" w:hAnsiTheme="minorHAnsi" w:cstheme="minorHAnsi"/>
        </w:rPr>
        <w:t>BEOPS/IT</w:t>
      </w:r>
      <w:r w:rsidRPr="00D7076F">
        <w:rPr>
          <w:rFonts w:asciiTheme="minorHAnsi" w:hAnsiTheme="minorHAnsi" w:cstheme="minorHAnsi"/>
        </w:rPr>
        <w:t xml:space="preserve"> en décrivant au mieux son problème. Si cela intervient avant un départ lors des horaires de travail (jours ouvrés),</w:t>
      </w:r>
      <w:r w:rsidRPr="00D7076F">
        <w:rPr>
          <w:rFonts w:asciiTheme="minorHAnsi" w:hAnsiTheme="minorHAnsi" w:cstheme="minorHAnsi"/>
          <w:spacing w:val="40"/>
        </w:rPr>
        <w:t xml:space="preserve"> </w:t>
      </w:r>
      <w:r w:rsidRPr="00D7076F">
        <w:rPr>
          <w:rFonts w:asciiTheme="minorHAnsi" w:hAnsiTheme="minorHAnsi" w:cstheme="minorHAnsi"/>
        </w:rPr>
        <w:t>le</w:t>
      </w:r>
      <w:r w:rsidRPr="00D7076F">
        <w:rPr>
          <w:rFonts w:asciiTheme="minorHAnsi" w:hAnsiTheme="minorHAnsi" w:cstheme="minorHAnsi"/>
          <w:spacing w:val="-4"/>
        </w:rPr>
        <w:t xml:space="preserve"> </w:t>
      </w:r>
      <w:r w:rsidRPr="00D7076F">
        <w:rPr>
          <w:rFonts w:asciiTheme="minorHAnsi" w:hAnsiTheme="minorHAnsi" w:cstheme="minorHAnsi"/>
        </w:rPr>
        <w:t>PNT</w:t>
      </w:r>
      <w:r w:rsidRPr="00D7076F">
        <w:rPr>
          <w:rFonts w:asciiTheme="minorHAnsi" w:hAnsiTheme="minorHAnsi" w:cstheme="minorHAnsi"/>
          <w:spacing w:val="-7"/>
        </w:rPr>
        <w:t xml:space="preserve"> </w:t>
      </w:r>
      <w:r w:rsidRPr="00D7076F">
        <w:rPr>
          <w:rFonts w:asciiTheme="minorHAnsi" w:hAnsiTheme="minorHAnsi" w:cstheme="minorHAnsi"/>
        </w:rPr>
        <w:t>pourra</w:t>
      </w:r>
      <w:r w:rsidRPr="00D7076F">
        <w:rPr>
          <w:rFonts w:asciiTheme="minorHAnsi" w:hAnsiTheme="minorHAnsi" w:cstheme="minorHAnsi"/>
          <w:spacing w:val="-4"/>
        </w:rPr>
        <w:t xml:space="preserve"> </w:t>
      </w:r>
      <w:r w:rsidRPr="00D7076F">
        <w:rPr>
          <w:rFonts w:asciiTheme="minorHAnsi" w:hAnsiTheme="minorHAnsi" w:cstheme="minorHAnsi"/>
        </w:rPr>
        <w:t>directement</w:t>
      </w:r>
      <w:r w:rsidRPr="00D7076F">
        <w:rPr>
          <w:rFonts w:asciiTheme="minorHAnsi" w:hAnsiTheme="minorHAnsi" w:cstheme="minorHAnsi"/>
          <w:spacing w:val="-4"/>
        </w:rPr>
        <w:t xml:space="preserve"> </w:t>
      </w:r>
      <w:r w:rsidRPr="00D7076F">
        <w:rPr>
          <w:rFonts w:asciiTheme="minorHAnsi" w:hAnsiTheme="minorHAnsi" w:cstheme="minorHAnsi"/>
        </w:rPr>
        <w:t>déposer</w:t>
      </w:r>
      <w:r w:rsidRPr="00D7076F">
        <w:rPr>
          <w:rFonts w:asciiTheme="minorHAnsi" w:hAnsiTheme="minorHAnsi" w:cstheme="minorHAnsi"/>
          <w:spacing w:val="-4"/>
        </w:rPr>
        <w:t xml:space="preserve"> </w:t>
      </w:r>
      <w:r w:rsidRPr="00D7076F">
        <w:rPr>
          <w:rFonts w:asciiTheme="minorHAnsi" w:hAnsiTheme="minorHAnsi" w:cstheme="minorHAnsi"/>
        </w:rPr>
        <w:t>son</w:t>
      </w:r>
      <w:r w:rsidRPr="00D7076F">
        <w:rPr>
          <w:rFonts w:asciiTheme="minorHAnsi" w:hAnsiTheme="minorHAnsi" w:cstheme="minorHAnsi"/>
          <w:spacing w:val="-3"/>
        </w:rPr>
        <w:t xml:space="preserve"> </w:t>
      </w:r>
      <w:r w:rsidRPr="00D7076F">
        <w:rPr>
          <w:rFonts w:asciiTheme="minorHAnsi" w:hAnsiTheme="minorHAnsi" w:cstheme="minorHAnsi"/>
        </w:rPr>
        <w:t>iPad</w:t>
      </w:r>
      <w:r w:rsidRPr="00D7076F">
        <w:rPr>
          <w:rFonts w:asciiTheme="minorHAnsi" w:hAnsiTheme="minorHAnsi" w:cstheme="minorHAnsi"/>
          <w:spacing w:val="-4"/>
        </w:rPr>
        <w:t xml:space="preserve"> </w:t>
      </w:r>
      <w:r w:rsidRPr="00D7076F">
        <w:rPr>
          <w:rFonts w:asciiTheme="minorHAnsi" w:hAnsiTheme="minorHAnsi" w:cstheme="minorHAnsi"/>
        </w:rPr>
        <w:t>au</w:t>
      </w:r>
      <w:r w:rsidRPr="00D7076F">
        <w:rPr>
          <w:rFonts w:asciiTheme="minorHAnsi" w:hAnsiTheme="minorHAnsi" w:cstheme="minorHAnsi"/>
          <w:spacing w:val="-4"/>
        </w:rPr>
        <w:t xml:space="preserve"> </w:t>
      </w:r>
      <w:r w:rsidRPr="00D7076F">
        <w:rPr>
          <w:rFonts w:asciiTheme="minorHAnsi" w:hAnsiTheme="minorHAnsi" w:cstheme="minorHAnsi"/>
        </w:rPr>
        <w:t>BEOPS</w:t>
      </w:r>
      <w:r w:rsidRPr="00D7076F">
        <w:rPr>
          <w:rFonts w:asciiTheme="minorHAnsi" w:hAnsiTheme="minorHAnsi" w:cstheme="minorHAnsi"/>
          <w:spacing w:val="-4"/>
        </w:rPr>
        <w:t xml:space="preserve"> </w:t>
      </w:r>
      <w:r w:rsidRPr="00D7076F">
        <w:rPr>
          <w:rFonts w:asciiTheme="minorHAnsi" w:hAnsiTheme="minorHAnsi" w:cstheme="minorHAnsi"/>
        </w:rPr>
        <w:t>en</w:t>
      </w:r>
      <w:r w:rsidRPr="00D7076F">
        <w:rPr>
          <w:rFonts w:asciiTheme="minorHAnsi" w:hAnsiTheme="minorHAnsi" w:cstheme="minorHAnsi"/>
          <w:spacing w:val="-4"/>
        </w:rPr>
        <w:t xml:space="preserve"> </w:t>
      </w:r>
      <w:r w:rsidRPr="00D7076F">
        <w:rPr>
          <w:rFonts w:asciiTheme="minorHAnsi" w:hAnsiTheme="minorHAnsi" w:cstheme="minorHAnsi"/>
        </w:rPr>
        <w:t>notant</w:t>
      </w:r>
      <w:r w:rsidRPr="00D7076F">
        <w:rPr>
          <w:rFonts w:asciiTheme="minorHAnsi" w:hAnsiTheme="minorHAnsi" w:cstheme="minorHAnsi"/>
          <w:spacing w:val="-4"/>
        </w:rPr>
        <w:t xml:space="preserve"> </w:t>
      </w:r>
      <w:r w:rsidRPr="00D7076F">
        <w:rPr>
          <w:rFonts w:asciiTheme="minorHAnsi" w:hAnsiTheme="minorHAnsi" w:cstheme="minorHAnsi"/>
        </w:rPr>
        <w:t>son code</w:t>
      </w:r>
      <w:r w:rsidRPr="00D7076F">
        <w:rPr>
          <w:rFonts w:asciiTheme="minorHAnsi" w:hAnsiTheme="minorHAnsi" w:cstheme="minorHAnsi"/>
          <w:spacing w:val="-2"/>
        </w:rPr>
        <w:t xml:space="preserve"> </w:t>
      </w:r>
      <w:r w:rsidRPr="00D7076F">
        <w:rPr>
          <w:rFonts w:asciiTheme="minorHAnsi" w:hAnsiTheme="minorHAnsi" w:cstheme="minorHAnsi"/>
        </w:rPr>
        <w:t>d’accès</w:t>
      </w:r>
      <w:r w:rsidRPr="00D7076F">
        <w:rPr>
          <w:rFonts w:asciiTheme="minorHAnsi" w:hAnsiTheme="minorHAnsi" w:cstheme="minorHAnsi"/>
          <w:spacing w:val="-2"/>
        </w:rPr>
        <w:t xml:space="preserve"> </w:t>
      </w:r>
      <w:r w:rsidRPr="00D7076F">
        <w:rPr>
          <w:rFonts w:asciiTheme="minorHAnsi" w:hAnsiTheme="minorHAnsi" w:cstheme="minorHAnsi"/>
        </w:rPr>
        <w:t>sur</w:t>
      </w:r>
      <w:r w:rsidRPr="00D7076F">
        <w:rPr>
          <w:rFonts w:asciiTheme="minorHAnsi" w:hAnsiTheme="minorHAnsi" w:cstheme="minorHAnsi"/>
          <w:spacing w:val="-3"/>
        </w:rPr>
        <w:t xml:space="preserve"> </w:t>
      </w:r>
      <w:r w:rsidRPr="00D7076F">
        <w:rPr>
          <w:rFonts w:asciiTheme="minorHAnsi" w:hAnsiTheme="minorHAnsi" w:cstheme="minorHAnsi"/>
        </w:rPr>
        <w:t>un</w:t>
      </w:r>
      <w:r w:rsidRPr="00D7076F">
        <w:rPr>
          <w:rFonts w:asciiTheme="minorHAnsi" w:hAnsiTheme="minorHAnsi" w:cstheme="minorHAnsi"/>
          <w:spacing w:val="-2"/>
        </w:rPr>
        <w:t xml:space="preserve"> </w:t>
      </w:r>
      <w:r w:rsidRPr="00D7076F">
        <w:rPr>
          <w:rFonts w:asciiTheme="minorHAnsi" w:hAnsiTheme="minorHAnsi" w:cstheme="minorHAnsi"/>
        </w:rPr>
        <w:t>postit.</w:t>
      </w:r>
      <w:r w:rsidRPr="00D7076F">
        <w:rPr>
          <w:rFonts w:asciiTheme="minorHAnsi" w:hAnsiTheme="minorHAnsi" w:cstheme="minorHAnsi"/>
          <w:spacing w:val="-2"/>
        </w:rPr>
        <w:t xml:space="preserve"> </w:t>
      </w:r>
      <w:r w:rsidRPr="00D7076F">
        <w:rPr>
          <w:rFonts w:asciiTheme="minorHAnsi" w:hAnsiTheme="minorHAnsi" w:cstheme="minorHAnsi"/>
        </w:rPr>
        <w:t>Le</w:t>
      </w:r>
      <w:r w:rsidRPr="00D7076F">
        <w:rPr>
          <w:rFonts w:asciiTheme="minorHAnsi" w:hAnsiTheme="minorHAnsi" w:cstheme="minorHAnsi"/>
          <w:spacing w:val="-2"/>
        </w:rPr>
        <w:t xml:space="preserve"> </w:t>
      </w:r>
      <w:r w:rsidRPr="00D7076F">
        <w:rPr>
          <w:rFonts w:asciiTheme="minorHAnsi" w:hAnsiTheme="minorHAnsi" w:cstheme="minorHAnsi"/>
        </w:rPr>
        <w:t>PNT</w:t>
      </w:r>
      <w:r w:rsidRPr="00D7076F">
        <w:rPr>
          <w:rFonts w:asciiTheme="minorHAnsi" w:hAnsiTheme="minorHAnsi" w:cstheme="minorHAnsi"/>
          <w:spacing w:val="-6"/>
        </w:rPr>
        <w:t xml:space="preserve"> </w:t>
      </w:r>
      <w:r w:rsidRPr="00D7076F">
        <w:rPr>
          <w:rFonts w:asciiTheme="minorHAnsi" w:hAnsiTheme="minorHAnsi" w:cstheme="minorHAnsi"/>
        </w:rPr>
        <w:t>utilisera</w:t>
      </w:r>
      <w:r w:rsidRPr="00D7076F">
        <w:rPr>
          <w:rFonts w:asciiTheme="minorHAnsi" w:hAnsiTheme="minorHAnsi" w:cstheme="minorHAnsi"/>
          <w:spacing w:val="-2"/>
        </w:rPr>
        <w:t xml:space="preserve"> </w:t>
      </w:r>
      <w:r w:rsidRPr="00D7076F">
        <w:rPr>
          <w:rFonts w:asciiTheme="minorHAnsi" w:hAnsiTheme="minorHAnsi" w:cstheme="minorHAnsi"/>
        </w:rPr>
        <w:t>pour</w:t>
      </w:r>
      <w:r w:rsidRPr="00D7076F">
        <w:rPr>
          <w:rFonts w:asciiTheme="minorHAnsi" w:hAnsiTheme="minorHAnsi" w:cstheme="minorHAnsi"/>
          <w:spacing w:val="-2"/>
        </w:rPr>
        <w:t xml:space="preserve"> </w:t>
      </w:r>
      <w:r w:rsidRPr="00D7076F">
        <w:rPr>
          <w:rFonts w:asciiTheme="minorHAnsi" w:hAnsiTheme="minorHAnsi" w:cstheme="minorHAnsi"/>
        </w:rPr>
        <w:t>la</w:t>
      </w:r>
      <w:r w:rsidRPr="00D7076F">
        <w:rPr>
          <w:rFonts w:asciiTheme="minorHAnsi" w:hAnsiTheme="minorHAnsi" w:cstheme="minorHAnsi"/>
          <w:spacing w:val="-2"/>
        </w:rPr>
        <w:t xml:space="preserve"> </w:t>
      </w:r>
      <w:r w:rsidRPr="00D7076F">
        <w:rPr>
          <w:rFonts w:asciiTheme="minorHAnsi" w:hAnsiTheme="minorHAnsi" w:cstheme="minorHAnsi"/>
        </w:rPr>
        <w:t>rotation</w:t>
      </w:r>
      <w:r w:rsidRPr="00D7076F">
        <w:rPr>
          <w:rFonts w:asciiTheme="minorHAnsi" w:hAnsiTheme="minorHAnsi" w:cstheme="minorHAnsi"/>
          <w:spacing w:val="-2"/>
        </w:rPr>
        <w:t xml:space="preserve"> </w:t>
      </w:r>
      <w:r w:rsidRPr="00D7076F">
        <w:rPr>
          <w:rFonts w:asciiTheme="minorHAnsi" w:hAnsiTheme="minorHAnsi" w:cstheme="minorHAnsi"/>
        </w:rPr>
        <w:t>un</w:t>
      </w:r>
      <w:r w:rsidRPr="00D7076F">
        <w:rPr>
          <w:rFonts w:asciiTheme="minorHAnsi" w:hAnsiTheme="minorHAnsi" w:cstheme="minorHAnsi"/>
          <w:spacing w:val="-2"/>
        </w:rPr>
        <w:t xml:space="preserve"> </w:t>
      </w:r>
      <w:r w:rsidRPr="00D7076F">
        <w:rPr>
          <w:rFonts w:asciiTheme="minorHAnsi" w:hAnsiTheme="minorHAnsi" w:cstheme="minorHAnsi"/>
        </w:rPr>
        <w:t>des</w:t>
      </w:r>
      <w:r w:rsidRPr="00D7076F">
        <w:rPr>
          <w:rFonts w:asciiTheme="minorHAnsi" w:hAnsiTheme="minorHAnsi" w:cstheme="minorHAnsi"/>
          <w:spacing w:val="-2"/>
        </w:rPr>
        <w:t xml:space="preserve"> </w:t>
      </w:r>
      <w:r w:rsidRPr="00D7076F">
        <w:rPr>
          <w:rFonts w:asciiTheme="minorHAnsi" w:hAnsiTheme="minorHAnsi" w:cstheme="minorHAnsi"/>
        </w:rPr>
        <w:t>iPads</w:t>
      </w:r>
      <w:r w:rsidRPr="00D7076F">
        <w:rPr>
          <w:rFonts w:asciiTheme="minorHAnsi" w:hAnsiTheme="minorHAnsi" w:cstheme="minorHAnsi"/>
          <w:spacing w:val="-3"/>
        </w:rPr>
        <w:t xml:space="preserve"> </w:t>
      </w:r>
      <w:r w:rsidRPr="00D7076F">
        <w:rPr>
          <w:rFonts w:asciiTheme="minorHAnsi" w:hAnsiTheme="minorHAnsi" w:cstheme="minorHAnsi"/>
        </w:rPr>
        <w:t>spare disponible aux opérations. Hors des jours ouvrés, l’iPad devra</w:t>
      </w:r>
      <w:r w:rsidRPr="00D7076F">
        <w:rPr>
          <w:rFonts w:asciiTheme="minorHAnsi" w:hAnsiTheme="minorHAnsi" w:cstheme="minorHAnsi"/>
          <w:spacing w:val="-1"/>
        </w:rPr>
        <w:t xml:space="preserve"> </w:t>
      </w:r>
      <w:r w:rsidRPr="00D7076F">
        <w:rPr>
          <w:rFonts w:asciiTheme="minorHAnsi" w:hAnsiTheme="minorHAnsi" w:cstheme="minorHAnsi"/>
        </w:rPr>
        <w:t>être déposé aux Opérations en échange d’un iPad spare.</w:t>
      </w:r>
    </w:p>
    <w:p w14:paraId="4098DE29" w14:textId="153F1833" w:rsidR="00DE7CE6" w:rsidRPr="00D7076F" w:rsidRDefault="00E02E7B" w:rsidP="00D7076F">
      <w:pPr>
        <w:pStyle w:val="Corpsdetexte"/>
        <w:spacing w:before="85" w:line="249" w:lineRule="auto"/>
        <w:ind w:left="284" w:right="14"/>
        <w:jc w:val="both"/>
        <w:rPr>
          <w:rFonts w:asciiTheme="minorHAnsi" w:hAnsiTheme="minorHAnsi" w:cstheme="minorHAnsi"/>
        </w:rPr>
      </w:pPr>
      <w:r w:rsidRPr="00D7076F">
        <w:rPr>
          <w:rFonts w:asciiTheme="minorHAnsi" w:hAnsiTheme="minorHAnsi" w:cstheme="minorHAnsi"/>
        </w:rPr>
        <w:t>Les</w:t>
      </w:r>
      <w:r w:rsidRPr="00D7076F">
        <w:rPr>
          <w:rFonts w:asciiTheme="minorHAnsi" w:hAnsiTheme="minorHAnsi" w:cstheme="minorHAnsi"/>
          <w:spacing w:val="-6"/>
        </w:rPr>
        <w:t xml:space="preserve"> </w:t>
      </w:r>
      <w:r w:rsidRPr="00D7076F">
        <w:rPr>
          <w:rFonts w:asciiTheme="minorHAnsi" w:hAnsiTheme="minorHAnsi" w:cstheme="minorHAnsi"/>
        </w:rPr>
        <w:t>administrateurs</w:t>
      </w:r>
      <w:r w:rsidRPr="00D7076F">
        <w:rPr>
          <w:rFonts w:asciiTheme="minorHAnsi" w:hAnsiTheme="minorHAnsi" w:cstheme="minorHAnsi"/>
          <w:spacing w:val="-6"/>
        </w:rPr>
        <w:t xml:space="preserve"> </w:t>
      </w:r>
      <w:r w:rsidRPr="00D7076F">
        <w:rPr>
          <w:rFonts w:asciiTheme="minorHAnsi" w:hAnsiTheme="minorHAnsi" w:cstheme="minorHAnsi"/>
        </w:rPr>
        <w:t>du</w:t>
      </w:r>
      <w:r w:rsidRPr="00D7076F">
        <w:rPr>
          <w:rFonts w:asciiTheme="minorHAnsi" w:hAnsiTheme="minorHAnsi" w:cstheme="minorHAnsi"/>
          <w:spacing w:val="-6"/>
        </w:rPr>
        <w:t xml:space="preserve"> </w:t>
      </w:r>
      <w:r w:rsidRPr="00D7076F">
        <w:rPr>
          <w:rFonts w:asciiTheme="minorHAnsi" w:hAnsiTheme="minorHAnsi" w:cstheme="minorHAnsi"/>
        </w:rPr>
        <w:t>BEOPS</w:t>
      </w:r>
      <w:r w:rsidRPr="00D7076F">
        <w:rPr>
          <w:rFonts w:asciiTheme="minorHAnsi" w:hAnsiTheme="minorHAnsi" w:cstheme="minorHAnsi"/>
          <w:spacing w:val="-6"/>
        </w:rPr>
        <w:t xml:space="preserve"> </w:t>
      </w:r>
      <w:r w:rsidRPr="00D7076F">
        <w:rPr>
          <w:rFonts w:asciiTheme="minorHAnsi" w:hAnsiTheme="minorHAnsi" w:cstheme="minorHAnsi"/>
        </w:rPr>
        <w:t>prendront</w:t>
      </w:r>
      <w:r w:rsidRPr="00D7076F">
        <w:rPr>
          <w:rFonts w:asciiTheme="minorHAnsi" w:hAnsiTheme="minorHAnsi" w:cstheme="minorHAnsi"/>
          <w:spacing w:val="-7"/>
        </w:rPr>
        <w:t xml:space="preserve"> </w:t>
      </w:r>
      <w:r w:rsidRPr="00D7076F">
        <w:rPr>
          <w:rFonts w:asciiTheme="minorHAnsi" w:hAnsiTheme="minorHAnsi" w:cstheme="minorHAnsi"/>
        </w:rPr>
        <w:t>en</w:t>
      </w:r>
      <w:r w:rsidRPr="00D7076F">
        <w:rPr>
          <w:rFonts w:asciiTheme="minorHAnsi" w:hAnsiTheme="minorHAnsi" w:cstheme="minorHAnsi"/>
          <w:spacing w:val="-6"/>
        </w:rPr>
        <w:t xml:space="preserve"> </w:t>
      </w:r>
      <w:r w:rsidRPr="00D7076F">
        <w:rPr>
          <w:rFonts w:asciiTheme="minorHAnsi" w:hAnsiTheme="minorHAnsi" w:cstheme="minorHAnsi"/>
        </w:rPr>
        <w:t>charge</w:t>
      </w:r>
      <w:r w:rsidRPr="00D7076F">
        <w:rPr>
          <w:rFonts w:asciiTheme="minorHAnsi" w:hAnsiTheme="minorHAnsi" w:cstheme="minorHAnsi"/>
          <w:spacing w:val="-6"/>
        </w:rPr>
        <w:t xml:space="preserve"> </w:t>
      </w:r>
      <w:r w:rsidRPr="00D7076F">
        <w:rPr>
          <w:rFonts w:asciiTheme="minorHAnsi" w:hAnsiTheme="minorHAnsi" w:cstheme="minorHAnsi"/>
        </w:rPr>
        <w:t>tout</w:t>
      </w:r>
      <w:r w:rsidRPr="00D7076F">
        <w:rPr>
          <w:rFonts w:asciiTheme="minorHAnsi" w:hAnsiTheme="minorHAnsi" w:cstheme="minorHAnsi"/>
          <w:spacing w:val="-5"/>
        </w:rPr>
        <w:t xml:space="preserve"> </w:t>
      </w:r>
      <w:r w:rsidRPr="00D7076F">
        <w:rPr>
          <w:rFonts w:asciiTheme="minorHAnsi" w:hAnsiTheme="minorHAnsi" w:cstheme="minorHAnsi"/>
        </w:rPr>
        <w:t>problème</w:t>
      </w:r>
      <w:r w:rsidRPr="00D7076F">
        <w:rPr>
          <w:rFonts w:asciiTheme="minorHAnsi" w:hAnsiTheme="minorHAnsi" w:cstheme="minorHAnsi"/>
          <w:spacing w:val="-7"/>
        </w:rPr>
        <w:t xml:space="preserve"> </w:t>
      </w:r>
      <w:r w:rsidRPr="00D7076F">
        <w:rPr>
          <w:rFonts w:asciiTheme="minorHAnsi" w:hAnsiTheme="minorHAnsi" w:cstheme="minorHAnsi"/>
        </w:rPr>
        <w:t>d’accès</w:t>
      </w:r>
      <w:r w:rsidRPr="00D7076F">
        <w:rPr>
          <w:rFonts w:asciiTheme="minorHAnsi" w:hAnsiTheme="minorHAnsi" w:cstheme="minorHAnsi"/>
          <w:spacing w:val="-6"/>
        </w:rPr>
        <w:t xml:space="preserve"> </w:t>
      </w:r>
      <w:r w:rsidRPr="00D7076F">
        <w:rPr>
          <w:rFonts w:asciiTheme="minorHAnsi" w:hAnsiTheme="minorHAnsi" w:cstheme="minorHAnsi"/>
        </w:rPr>
        <w:t>ou</w:t>
      </w:r>
      <w:r w:rsidRPr="00D7076F">
        <w:rPr>
          <w:rFonts w:asciiTheme="minorHAnsi" w:hAnsiTheme="minorHAnsi" w:cstheme="minorHAnsi"/>
          <w:spacing w:val="-6"/>
        </w:rPr>
        <w:t xml:space="preserve"> </w:t>
      </w:r>
      <w:r w:rsidRPr="00D7076F">
        <w:rPr>
          <w:rFonts w:asciiTheme="minorHAnsi" w:hAnsiTheme="minorHAnsi" w:cstheme="minorHAnsi"/>
        </w:rPr>
        <w:t>lié à la database des applications CHARTS+ ou Flysmart With</w:t>
      </w:r>
      <w:r w:rsidRPr="00D7076F">
        <w:rPr>
          <w:rFonts w:asciiTheme="minorHAnsi" w:hAnsiTheme="minorHAnsi" w:cstheme="minorHAnsi"/>
          <w:spacing w:val="-2"/>
        </w:rPr>
        <w:t xml:space="preserve"> </w:t>
      </w:r>
      <w:r w:rsidRPr="00D7076F">
        <w:rPr>
          <w:rFonts w:asciiTheme="minorHAnsi" w:hAnsiTheme="minorHAnsi" w:cstheme="minorHAnsi"/>
        </w:rPr>
        <w:t>AIRBUS.</w:t>
      </w:r>
    </w:p>
    <w:p w14:paraId="438F8EA1" w14:textId="77777777" w:rsidR="00DE7CE6" w:rsidRPr="00D7076F" w:rsidRDefault="00E02E7B" w:rsidP="00D7076F">
      <w:pPr>
        <w:pStyle w:val="Corpsdetexte"/>
        <w:spacing w:before="82" w:line="249" w:lineRule="auto"/>
        <w:ind w:left="284" w:right="14"/>
        <w:jc w:val="both"/>
        <w:rPr>
          <w:rFonts w:asciiTheme="minorHAnsi" w:hAnsiTheme="minorHAnsi" w:cstheme="minorHAnsi"/>
        </w:rPr>
      </w:pPr>
      <w:r w:rsidRPr="00D7076F">
        <w:rPr>
          <w:rFonts w:asciiTheme="minorHAnsi" w:hAnsiTheme="minorHAnsi" w:cstheme="minorHAnsi"/>
        </w:rPr>
        <w:t>En</w:t>
      </w:r>
      <w:r w:rsidRPr="00D7076F">
        <w:rPr>
          <w:rFonts w:asciiTheme="minorHAnsi" w:hAnsiTheme="minorHAnsi" w:cstheme="minorHAnsi"/>
          <w:spacing w:val="-13"/>
        </w:rPr>
        <w:t xml:space="preserve"> </w:t>
      </w:r>
      <w:r w:rsidRPr="00D7076F">
        <w:rPr>
          <w:rFonts w:asciiTheme="minorHAnsi" w:hAnsiTheme="minorHAnsi" w:cstheme="minorHAnsi"/>
        </w:rPr>
        <w:t>cas</w:t>
      </w:r>
      <w:r w:rsidRPr="00D7076F">
        <w:rPr>
          <w:rFonts w:asciiTheme="minorHAnsi" w:hAnsiTheme="minorHAnsi" w:cstheme="minorHAnsi"/>
          <w:spacing w:val="-12"/>
        </w:rPr>
        <w:t xml:space="preserve"> </w:t>
      </w:r>
      <w:r w:rsidRPr="00D7076F">
        <w:rPr>
          <w:rFonts w:asciiTheme="minorHAnsi" w:hAnsiTheme="minorHAnsi" w:cstheme="minorHAnsi"/>
        </w:rPr>
        <w:t>de</w:t>
      </w:r>
      <w:r w:rsidRPr="00D7076F">
        <w:rPr>
          <w:rFonts w:asciiTheme="minorHAnsi" w:hAnsiTheme="minorHAnsi" w:cstheme="minorHAnsi"/>
          <w:spacing w:val="-11"/>
        </w:rPr>
        <w:t xml:space="preserve"> </w:t>
      </w:r>
      <w:r w:rsidRPr="00D7076F">
        <w:rPr>
          <w:rFonts w:asciiTheme="minorHAnsi" w:hAnsiTheme="minorHAnsi" w:cstheme="minorHAnsi"/>
        </w:rPr>
        <w:t>problème</w:t>
      </w:r>
      <w:r w:rsidRPr="00D7076F">
        <w:rPr>
          <w:rFonts w:asciiTheme="minorHAnsi" w:hAnsiTheme="minorHAnsi" w:cstheme="minorHAnsi"/>
          <w:spacing w:val="-10"/>
        </w:rPr>
        <w:t xml:space="preserve"> </w:t>
      </w:r>
      <w:r w:rsidRPr="00D7076F">
        <w:rPr>
          <w:rFonts w:asciiTheme="minorHAnsi" w:hAnsiTheme="minorHAnsi" w:cstheme="minorHAnsi"/>
        </w:rPr>
        <w:t>software</w:t>
      </w:r>
      <w:r w:rsidRPr="00D7076F">
        <w:rPr>
          <w:rFonts w:asciiTheme="minorHAnsi" w:hAnsiTheme="minorHAnsi" w:cstheme="minorHAnsi"/>
          <w:spacing w:val="-10"/>
        </w:rPr>
        <w:t xml:space="preserve"> </w:t>
      </w:r>
      <w:r w:rsidRPr="00D7076F">
        <w:rPr>
          <w:rFonts w:asciiTheme="minorHAnsi" w:hAnsiTheme="minorHAnsi" w:cstheme="minorHAnsi"/>
        </w:rPr>
        <w:t>lié</w:t>
      </w:r>
      <w:r w:rsidRPr="00D7076F">
        <w:rPr>
          <w:rFonts w:asciiTheme="minorHAnsi" w:hAnsiTheme="minorHAnsi" w:cstheme="minorHAnsi"/>
          <w:spacing w:val="-10"/>
        </w:rPr>
        <w:t xml:space="preserve"> </w:t>
      </w:r>
      <w:r w:rsidRPr="00D7076F">
        <w:rPr>
          <w:rFonts w:asciiTheme="minorHAnsi" w:hAnsiTheme="minorHAnsi" w:cstheme="minorHAnsi"/>
        </w:rPr>
        <w:t>à</w:t>
      </w:r>
      <w:r w:rsidRPr="00D7076F">
        <w:rPr>
          <w:rFonts w:asciiTheme="minorHAnsi" w:hAnsiTheme="minorHAnsi" w:cstheme="minorHAnsi"/>
          <w:spacing w:val="-11"/>
        </w:rPr>
        <w:t xml:space="preserve"> </w:t>
      </w:r>
      <w:r w:rsidRPr="00D7076F">
        <w:rPr>
          <w:rFonts w:asciiTheme="minorHAnsi" w:hAnsiTheme="minorHAnsi" w:cstheme="minorHAnsi"/>
        </w:rPr>
        <w:t>la</w:t>
      </w:r>
      <w:r w:rsidRPr="00D7076F">
        <w:rPr>
          <w:rFonts w:asciiTheme="minorHAnsi" w:hAnsiTheme="minorHAnsi" w:cstheme="minorHAnsi"/>
          <w:spacing w:val="-10"/>
        </w:rPr>
        <w:t xml:space="preserve"> </w:t>
      </w:r>
      <w:r w:rsidRPr="00D7076F">
        <w:rPr>
          <w:rFonts w:asciiTheme="minorHAnsi" w:hAnsiTheme="minorHAnsi" w:cstheme="minorHAnsi"/>
        </w:rPr>
        <w:t>configuration</w:t>
      </w:r>
      <w:r w:rsidRPr="00D7076F">
        <w:rPr>
          <w:rFonts w:asciiTheme="minorHAnsi" w:hAnsiTheme="minorHAnsi" w:cstheme="minorHAnsi"/>
          <w:spacing w:val="-13"/>
        </w:rPr>
        <w:t xml:space="preserve"> </w:t>
      </w:r>
      <w:r w:rsidRPr="00D7076F">
        <w:rPr>
          <w:rFonts w:asciiTheme="minorHAnsi" w:hAnsiTheme="minorHAnsi" w:cstheme="minorHAnsi"/>
        </w:rPr>
        <w:t>AIRWATCH,</w:t>
      </w:r>
      <w:r w:rsidRPr="00D7076F">
        <w:rPr>
          <w:rFonts w:asciiTheme="minorHAnsi" w:hAnsiTheme="minorHAnsi" w:cstheme="minorHAnsi"/>
          <w:spacing w:val="-10"/>
        </w:rPr>
        <w:t xml:space="preserve"> </w:t>
      </w:r>
      <w:r w:rsidRPr="00D7076F">
        <w:rPr>
          <w:rFonts w:asciiTheme="minorHAnsi" w:hAnsiTheme="minorHAnsi" w:cstheme="minorHAnsi"/>
        </w:rPr>
        <w:t>l’exploitIT reprendra la main.</w:t>
      </w:r>
    </w:p>
    <w:p w14:paraId="449B23E9" w14:textId="77777777" w:rsidR="00DE7CE6" w:rsidRDefault="00DE7CE6" w:rsidP="00D7076F">
      <w:pPr>
        <w:spacing w:line="249" w:lineRule="auto"/>
        <w:ind w:left="284" w:right="14"/>
        <w:jc w:val="both"/>
        <w:rPr>
          <w:rFonts w:asciiTheme="minorHAnsi" w:hAnsiTheme="minorHAnsi" w:cstheme="minorHAnsi"/>
        </w:rPr>
      </w:pPr>
    </w:p>
    <w:p w14:paraId="62DE5620" w14:textId="77777777" w:rsidR="004020D1" w:rsidRDefault="004020D1" w:rsidP="00D7076F">
      <w:pPr>
        <w:spacing w:line="249" w:lineRule="auto"/>
        <w:ind w:left="284" w:right="14"/>
        <w:jc w:val="both"/>
        <w:rPr>
          <w:rFonts w:asciiTheme="minorHAnsi" w:hAnsiTheme="minorHAnsi" w:cstheme="minorHAnsi"/>
        </w:rPr>
      </w:pPr>
    </w:p>
    <w:p w14:paraId="0281D676" w14:textId="77777777" w:rsidR="004020D1" w:rsidRDefault="004020D1" w:rsidP="00D7076F">
      <w:pPr>
        <w:spacing w:line="249" w:lineRule="auto"/>
        <w:ind w:left="284" w:right="14"/>
        <w:jc w:val="both"/>
        <w:rPr>
          <w:rFonts w:asciiTheme="minorHAnsi" w:hAnsiTheme="minorHAnsi" w:cstheme="minorHAnsi"/>
        </w:rPr>
      </w:pPr>
    </w:p>
    <w:p w14:paraId="75E932C4" w14:textId="77777777" w:rsidR="004020D1" w:rsidRDefault="004020D1" w:rsidP="00D7076F">
      <w:pPr>
        <w:spacing w:line="249" w:lineRule="auto"/>
        <w:ind w:left="284" w:right="14"/>
        <w:jc w:val="both"/>
        <w:rPr>
          <w:rFonts w:asciiTheme="minorHAnsi" w:hAnsiTheme="minorHAnsi" w:cstheme="minorHAnsi"/>
        </w:rPr>
      </w:pPr>
    </w:p>
    <w:p w14:paraId="50F61D02" w14:textId="77777777" w:rsidR="004020D1" w:rsidRDefault="004020D1" w:rsidP="00D7076F">
      <w:pPr>
        <w:spacing w:line="249" w:lineRule="auto"/>
        <w:ind w:left="284" w:right="14"/>
        <w:jc w:val="both"/>
        <w:rPr>
          <w:rFonts w:asciiTheme="minorHAnsi" w:hAnsiTheme="minorHAnsi" w:cstheme="minorHAnsi"/>
        </w:rPr>
      </w:pPr>
    </w:p>
    <w:p w14:paraId="4BCE2CDB" w14:textId="77777777" w:rsidR="004020D1" w:rsidRDefault="004020D1" w:rsidP="00D7076F">
      <w:pPr>
        <w:spacing w:line="249" w:lineRule="auto"/>
        <w:ind w:left="284" w:right="14"/>
        <w:jc w:val="both"/>
        <w:rPr>
          <w:rFonts w:asciiTheme="minorHAnsi" w:hAnsiTheme="minorHAnsi" w:cstheme="minorHAnsi"/>
        </w:rPr>
      </w:pPr>
    </w:p>
    <w:p w14:paraId="4F4CBE6D" w14:textId="77777777" w:rsidR="004020D1" w:rsidRDefault="004020D1" w:rsidP="00D7076F">
      <w:pPr>
        <w:spacing w:line="249" w:lineRule="auto"/>
        <w:ind w:left="284" w:right="14"/>
        <w:jc w:val="both"/>
        <w:rPr>
          <w:rFonts w:asciiTheme="minorHAnsi" w:hAnsiTheme="minorHAnsi" w:cstheme="minorHAnsi"/>
        </w:rPr>
      </w:pPr>
    </w:p>
    <w:p w14:paraId="7A2159DC" w14:textId="77777777" w:rsidR="004020D1" w:rsidRDefault="004020D1" w:rsidP="00D7076F">
      <w:pPr>
        <w:spacing w:line="249" w:lineRule="auto"/>
        <w:ind w:left="284" w:right="14"/>
        <w:jc w:val="both"/>
        <w:rPr>
          <w:rFonts w:asciiTheme="minorHAnsi" w:hAnsiTheme="minorHAnsi" w:cstheme="minorHAnsi"/>
        </w:rPr>
      </w:pPr>
    </w:p>
    <w:p w14:paraId="386CEB4E" w14:textId="77777777" w:rsidR="004020D1" w:rsidRDefault="004020D1" w:rsidP="00D7076F">
      <w:pPr>
        <w:spacing w:line="249" w:lineRule="auto"/>
        <w:ind w:left="284" w:right="14"/>
        <w:jc w:val="both"/>
        <w:rPr>
          <w:rFonts w:asciiTheme="minorHAnsi" w:hAnsiTheme="minorHAnsi" w:cstheme="minorHAnsi"/>
        </w:rPr>
      </w:pPr>
    </w:p>
    <w:p w14:paraId="3E8980DC" w14:textId="10C7674E" w:rsidR="00DE7CE6" w:rsidRPr="00D7076F" w:rsidRDefault="00DE7CE6" w:rsidP="00D7076F">
      <w:pPr>
        <w:pStyle w:val="Corpsdetexte"/>
        <w:spacing w:before="10"/>
        <w:ind w:left="284" w:right="14"/>
        <w:jc w:val="both"/>
        <w:rPr>
          <w:rFonts w:asciiTheme="minorHAnsi" w:hAnsiTheme="minorHAnsi" w:cstheme="minorHAnsi"/>
          <w:sz w:val="15"/>
        </w:rPr>
      </w:pPr>
    </w:p>
    <w:p w14:paraId="423C56A8" w14:textId="17218F99" w:rsidR="004020D1" w:rsidRPr="00D7076F" w:rsidRDefault="00E02E7B" w:rsidP="004020D1">
      <w:pPr>
        <w:pStyle w:val="Titre1"/>
        <w:spacing w:line="274" w:lineRule="exact"/>
        <w:ind w:left="284" w:right="14"/>
        <w:jc w:val="both"/>
        <w:rPr>
          <w:rFonts w:asciiTheme="minorHAnsi" w:hAnsiTheme="minorHAnsi" w:cstheme="minorHAnsi"/>
        </w:rPr>
      </w:pPr>
      <w:bookmarkStart w:id="175" w:name="_Toc164764685"/>
      <w:bookmarkStart w:id="176" w:name="_Toc164785661"/>
      <w:bookmarkStart w:id="177" w:name="_Toc164785810"/>
      <w:bookmarkStart w:id="178" w:name="_Toc168580270"/>
      <w:r w:rsidRPr="00D7076F">
        <w:rPr>
          <w:rFonts w:asciiTheme="minorHAnsi" w:hAnsiTheme="minorHAnsi" w:cstheme="minorHAnsi"/>
        </w:rPr>
        <w:lastRenderedPageBreak/>
        <w:t>ANN.1</w:t>
      </w:r>
      <w:bookmarkEnd w:id="175"/>
      <w:bookmarkEnd w:id="176"/>
      <w:bookmarkEnd w:id="177"/>
      <w:r w:rsidR="004020D1">
        <w:rPr>
          <w:rFonts w:asciiTheme="minorHAnsi" w:hAnsiTheme="minorHAnsi" w:cstheme="minorHAnsi"/>
        </w:rPr>
        <w:t xml:space="preserve">. </w:t>
      </w:r>
      <w:r w:rsidR="004020D1" w:rsidRPr="00D7076F">
        <w:rPr>
          <w:rFonts w:asciiTheme="minorHAnsi" w:hAnsiTheme="minorHAnsi" w:cstheme="minorHAnsi"/>
        </w:rPr>
        <w:t>FICHE</w:t>
      </w:r>
      <w:r w:rsidR="004020D1" w:rsidRPr="00D7076F">
        <w:rPr>
          <w:rFonts w:asciiTheme="minorHAnsi" w:hAnsiTheme="minorHAnsi" w:cstheme="minorHAnsi"/>
          <w:spacing w:val="-4"/>
        </w:rPr>
        <w:t xml:space="preserve"> </w:t>
      </w:r>
      <w:r w:rsidR="004020D1" w:rsidRPr="00D7076F">
        <w:rPr>
          <w:rFonts w:asciiTheme="minorHAnsi" w:hAnsiTheme="minorHAnsi" w:cstheme="minorHAnsi"/>
        </w:rPr>
        <w:t>DE</w:t>
      </w:r>
      <w:r w:rsidR="004020D1" w:rsidRPr="00D7076F">
        <w:rPr>
          <w:rFonts w:asciiTheme="minorHAnsi" w:hAnsiTheme="minorHAnsi" w:cstheme="minorHAnsi"/>
          <w:spacing w:val="-4"/>
        </w:rPr>
        <w:t xml:space="preserve"> </w:t>
      </w:r>
      <w:r w:rsidR="004020D1" w:rsidRPr="00D7076F">
        <w:rPr>
          <w:rFonts w:asciiTheme="minorHAnsi" w:hAnsiTheme="minorHAnsi" w:cstheme="minorHAnsi"/>
        </w:rPr>
        <w:t>SUIVI</w:t>
      </w:r>
      <w:r w:rsidR="004020D1" w:rsidRPr="00D7076F">
        <w:rPr>
          <w:rFonts w:asciiTheme="minorHAnsi" w:hAnsiTheme="minorHAnsi" w:cstheme="minorHAnsi"/>
          <w:spacing w:val="-4"/>
        </w:rPr>
        <w:t xml:space="preserve"> </w:t>
      </w:r>
      <w:r w:rsidR="004020D1" w:rsidRPr="00D7076F">
        <w:rPr>
          <w:rFonts w:asciiTheme="minorHAnsi" w:hAnsiTheme="minorHAnsi" w:cstheme="minorHAnsi"/>
        </w:rPr>
        <w:t>MISE</w:t>
      </w:r>
      <w:r w:rsidR="004020D1" w:rsidRPr="00D7076F">
        <w:rPr>
          <w:rFonts w:asciiTheme="minorHAnsi" w:hAnsiTheme="minorHAnsi" w:cstheme="minorHAnsi"/>
          <w:spacing w:val="-15"/>
        </w:rPr>
        <w:t xml:space="preserve"> </w:t>
      </w:r>
      <w:r w:rsidR="004020D1" w:rsidRPr="00D7076F">
        <w:rPr>
          <w:rFonts w:asciiTheme="minorHAnsi" w:hAnsiTheme="minorHAnsi" w:cstheme="minorHAnsi"/>
        </w:rPr>
        <w:t>A</w:t>
      </w:r>
      <w:r w:rsidR="004020D1" w:rsidRPr="00D7076F">
        <w:rPr>
          <w:rFonts w:asciiTheme="minorHAnsi" w:hAnsiTheme="minorHAnsi" w:cstheme="minorHAnsi"/>
          <w:spacing w:val="-15"/>
        </w:rPr>
        <w:t xml:space="preserve"> </w:t>
      </w:r>
      <w:r w:rsidR="004020D1" w:rsidRPr="00D7076F">
        <w:rPr>
          <w:rFonts w:asciiTheme="minorHAnsi" w:hAnsiTheme="minorHAnsi" w:cstheme="minorHAnsi"/>
        </w:rPr>
        <w:t>JOUR</w:t>
      </w:r>
      <w:r w:rsidR="004020D1" w:rsidRPr="00D7076F">
        <w:rPr>
          <w:rFonts w:asciiTheme="minorHAnsi" w:hAnsiTheme="minorHAnsi" w:cstheme="minorHAnsi"/>
          <w:spacing w:val="-4"/>
        </w:rPr>
        <w:t xml:space="preserve"> </w:t>
      </w:r>
      <w:r w:rsidR="004020D1" w:rsidRPr="00D7076F">
        <w:rPr>
          <w:rFonts w:asciiTheme="minorHAnsi" w:hAnsiTheme="minorHAnsi" w:cstheme="minorHAnsi"/>
          <w:spacing w:val="-5"/>
        </w:rPr>
        <w:t>EFB</w:t>
      </w:r>
      <w:bookmarkEnd w:id="178"/>
    </w:p>
    <w:p w14:paraId="1FD5300B" w14:textId="57AA5007" w:rsidR="004020D1" w:rsidRPr="00D7076F" w:rsidRDefault="004020D1" w:rsidP="004020D1">
      <w:pPr>
        <w:pStyle w:val="Corpsdetexte"/>
        <w:spacing w:before="95" w:line="249" w:lineRule="auto"/>
        <w:ind w:left="284" w:right="14"/>
        <w:jc w:val="both"/>
        <w:rPr>
          <w:rFonts w:asciiTheme="minorHAnsi" w:hAnsiTheme="minorHAnsi" w:cstheme="minorHAnsi"/>
        </w:rPr>
      </w:pPr>
      <w:r w:rsidRPr="00D7076F">
        <w:rPr>
          <w:rFonts w:asciiTheme="minorHAnsi" w:hAnsiTheme="minorHAnsi" w:cstheme="minorHAnsi"/>
        </w:rPr>
        <w:t>Remplir</w:t>
      </w:r>
      <w:r w:rsidRPr="00D7076F">
        <w:rPr>
          <w:rFonts w:asciiTheme="minorHAnsi" w:hAnsiTheme="minorHAnsi" w:cstheme="minorHAnsi"/>
          <w:spacing w:val="-10"/>
        </w:rPr>
        <w:t xml:space="preserve"> </w:t>
      </w:r>
      <w:r w:rsidRPr="00D7076F">
        <w:rPr>
          <w:rFonts w:asciiTheme="minorHAnsi" w:hAnsiTheme="minorHAnsi" w:cstheme="minorHAnsi"/>
        </w:rPr>
        <w:t>le</w:t>
      </w:r>
      <w:r w:rsidRPr="00D7076F">
        <w:rPr>
          <w:rFonts w:asciiTheme="minorHAnsi" w:hAnsiTheme="minorHAnsi" w:cstheme="minorHAnsi"/>
          <w:spacing w:val="-10"/>
        </w:rPr>
        <w:t xml:space="preserve"> </w:t>
      </w:r>
      <w:r w:rsidRPr="00D7076F">
        <w:rPr>
          <w:rFonts w:asciiTheme="minorHAnsi" w:hAnsiTheme="minorHAnsi" w:cstheme="minorHAnsi"/>
        </w:rPr>
        <w:t>template</w:t>
      </w:r>
      <w:r w:rsidRPr="00D7076F">
        <w:rPr>
          <w:rFonts w:asciiTheme="minorHAnsi" w:hAnsiTheme="minorHAnsi" w:cstheme="minorHAnsi"/>
          <w:spacing w:val="-10"/>
        </w:rPr>
        <w:t xml:space="preserve"> </w:t>
      </w:r>
      <w:r w:rsidRPr="00D7076F">
        <w:rPr>
          <w:rFonts w:asciiTheme="minorHAnsi" w:hAnsiTheme="minorHAnsi" w:cstheme="minorHAnsi"/>
        </w:rPr>
        <w:t>pour</w:t>
      </w:r>
      <w:r w:rsidRPr="00D7076F">
        <w:rPr>
          <w:rFonts w:asciiTheme="minorHAnsi" w:hAnsiTheme="minorHAnsi" w:cstheme="minorHAnsi"/>
          <w:spacing w:val="-10"/>
        </w:rPr>
        <w:t xml:space="preserve"> </w:t>
      </w:r>
      <w:r w:rsidRPr="00D7076F">
        <w:rPr>
          <w:rFonts w:asciiTheme="minorHAnsi" w:hAnsiTheme="minorHAnsi" w:cstheme="minorHAnsi"/>
        </w:rPr>
        <w:t>la</w:t>
      </w:r>
      <w:r>
        <w:fldChar w:fldCharType="begin"/>
      </w:r>
      <w:ins w:id="179" w:author="REIBEL Adrien" w:date="2025-06-23T09:51:00Z" w16du:dateUtc="2025-06-23T07:51:00Z">
        <w:r w:rsidR="00672F1E">
          <w:instrText>HYPERLINK "\\\\docsrv\\Interdirection\\MANEX\\BE_Ops\\04 - Procédures BE\\Anciennes procédures transférées dans ORLANDO\\Fiche EFB\\BEO067M - Fiche EFB.xlsx"</w:instrText>
        </w:r>
      </w:ins>
      <w:del w:id="180" w:author="REIBEL Adrien" w:date="2025-06-23T09:51:00Z" w16du:dateUtc="2025-06-23T07:51:00Z">
        <w:r w:rsidDel="00672F1E">
          <w:delInstrText>HYPERLINK "../Fiche%20EFB/BEO067M%20-%20Fiche%20EFB.xlsx"</w:delInstrText>
        </w:r>
      </w:del>
      <w:ins w:id="181" w:author="REIBEL Adrien" w:date="2025-06-23T09:51:00Z" w16du:dateUtc="2025-06-23T07:51:00Z"/>
      <w:r>
        <w:fldChar w:fldCharType="separate"/>
      </w:r>
      <w:r w:rsidRPr="004020D1">
        <w:rPr>
          <w:rStyle w:val="Lienhypertexte"/>
          <w:rFonts w:asciiTheme="minorHAnsi" w:hAnsiTheme="minorHAnsi" w:cstheme="minorHAnsi"/>
          <w:spacing w:val="-10"/>
        </w:rPr>
        <w:t xml:space="preserve"> </w:t>
      </w:r>
      <w:r w:rsidRPr="004020D1">
        <w:rPr>
          <w:rStyle w:val="Lienhypertexte"/>
          <w:rFonts w:asciiTheme="minorHAnsi" w:hAnsiTheme="minorHAnsi" w:cstheme="minorHAnsi"/>
        </w:rPr>
        <w:t>fiche</w:t>
      </w:r>
      <w:r w:rsidRPr="004020D1">
        <w:rPr>
          <w:rStyle w:val="Lienhypertexte"/>
          <w:rFonts w:asciiTheme="minorHAnsi" w:hAnsiTheme="minorHAnsi" w:cstheme="minorHAnsi"/>
          <w:spacing w:val="-10"/>
        </w:rPr>
        <w:t xml:space="preserve"> </w:t>
      </w:r>
      <w:r w:rsidRPr="004020D1">
        <w:rPr>
          <w:rStyle w:val="Lienhypertexte"/>
          <w:rFonts w:asciiTheme="minorHAnsi" w:hAnsiTheme="minorHAnsi" w:cstheme="minorHAnsi"/>
        </w:rPr>
        <w:t>de</w:t>
      </w:r>
      <w:r w:rsidRPr="004020D1">
        <w:rPr>
          <w:rStyle w:val="Lienhypertexte"/>
          <w:rFonts w:asciiTheme="minorHAnsi" w:hAnsiTheme="minorHAnsi" w:cstheme="minorHAnsi"/>
          <w:spacing w:val="-10"/>
        </w:rPr>
        <w:t xml:space="preserve"> </w:t>
      </w:r>
      <w:r w:rsidRPr="004020D1">
        <w:rPr>
          <w:rStyle w:val="Lienhypertexte"/>
          <w:rFonts w:asciiTheme="minorHAnsi" w:hAnsiTheme="minorHAnsi" w:cstheme="minorHAnsi"/>
        </w:rPr>
        <w:t>mise</w:t>
      </w:r>
      <w:r w:rsidRPr="004020D1">
        <w:rPr>
          <w:rStyle w:val="Lienhypertexte"/>
          <w:rFonts w:asciiTheme="minorHAnsi" w:hAnsiTheme="minorHAnsi" w:cstheme="minorHAnsi"/>
          <w:spacing w:val="-10"/>
        </w:rPr>
        <w:t xml:space="preserve"> </w:t>
      </w:r>
      <w:r w:rsidRPr="004020D1">
        <w:rPr>
          <w:rStyle w:val="Lienhypertexte"/>
          <w:rFonts w:asciiTheme="minorHAnsi" w:hAnsiTheme="minorHAnsi" w:cstheme="minorHAnsi"/>
        </w:rPr>
        <w:t>à</w:t>
      </w:r>
      <w:r w:rsidRPr="004020D1">
        <w:rPr>
          <w:rStyle w:val="Lienhypertexte"/>
          <w:rFonts w:asciiTheme="minorHAnsi" w:hAnsiTheme="minorHAnsi" w:cstheme="minorHAnsi"/>
          <w:spacing w:val="-10"/>
        </w:rPr>
        <w:t xml:space="preserve"> </w:t>
      </w:r>
      <w:r w:rsidRPr="004020D1">
        <w:rPr>
          <w:rStyle w:val="Lienhypertexte"/>
          <w:rFonts w:asciiTheme="minorHAnsi" w:hAnsiTheme="minorHAnsi" w:cstheme="minorHAnsi"/>
        </w:rPr>
        <w:t>jour</w:t>
      </w:r>
      <w:r w:rsidRPr="004020D1">
        <w:rPr>
          <w:rStyle w:val="Lienhypertexte"/>
          <w:rFonts w:asciiTheme="minorHAnsi" w:hAnsiTheme="minorHAnsi" w:cstheme="minorHAnsi"/>
          <w:spacing w:val="-10"/>
        </w:rPr>
        <w:t xml:space="preserve"> </w:t>
      </w:r>
      <w:r w:rsidRPr="004020D1">
        <w:rPr>
          <w:rStyle w:val="Lienhypertexte"/>
          <w:rFonts w:asciiTheme="minorHAnsi" w:hAnsiTheme="minorHAnsi" w:cstheme="minorHAnsi"/>
        </w:rPr>
        <w:t>EFB</w:t>
      </w:r>
      <w:r>
        <w:fldChar w:fldCharType="end"/>
      </w:r>
      <w:r w:rsidRPr="00D7076F">
        <w:rPr>
          <w:rFonts w:asciiTheme="minorHAnsi" w:hAnsiTheme="minorHAnsi" w:cstheme="minorHAnsi"/>
          <w:spacing w:val="-10"/>
        </w:rPr>
        <w:t xml:space="preserve"> </w:t>
      </w:r>
      <w:r w:rsidRPr="00D7076F">
        <w:rPr>
          <w:rFonts w:asciiTheme="minorHAnsi" w:hAnsiTheme="minorHAnsi" w:cstheme="minorHAnsi"/>
        </w:rPr>
        <w:t>de la façon suivante :</w:t>
      </w:r>
    </w:p>
    <w:p w14:paraId="50A0D4A3" w14:textId="3D7495A1" w:rsidR="004020D1" w:rsidRPr="00D7076F" w:rsidRDefault="004020D1" w:rsidP="00977D44">
      <w:pPr>
        <w:pStyle w:val="Paragraphedeliste"/>
        <w:numPr>
          <w:ilvl w:val="0"/>
          <w:numId w:val="5"/>
        </w:numPr>
        <w:tabs>
          <w:tab w:val="left" w:pos="723"/>
        </w:tabs>
        <w:spacing w:before="50" w:line="228" w:lineRule="auto"/>
        <w:ind w:left="567" w:right="14" w:hanging="216"/>
        <w:jc w:val="both"/>
        <w:rPr>
          <w:rFonts w:asciiTheme="minorHAnsi" w:hAnsiTheme="minorHAnsi" w:cstheme="minorHAnsi"/>
          <w:sz w:val="20"/>
        </w:rPr>
      </w:pPr>
      <w:r w:rsidRPr="00D7076F">
        <w:rPr>
          <w:rFonts w:asciiTheme="minorHAnsi" w:hAnsiTheme="minorHAnsi" w:cstheme="minorHAnsi"/>
          <w:sz w:val="20"/>
        </w:rPr>
        <w:t>Indiquer</w:t>
      </w:r>
      <w:r w:rsidRPr="00D7076F">
        <w:rPr>
          <w:rFonts w:asciiTheme="minorHAnsi" w:hAnsiTheme="minorHAnsi" w:cstheme="minorHAnsi"/>
          <w:spacing w:val="-4"/>
          <w:sz w:val="20"/>
        </w:rPr>
        <w:t xml:space="preserve"> </w:t>
      </w:r>
      <w:r w:rsidRPr="00D7076F">
        <w:rPr>
          <w:rFonts w:asciiTheme="minorHAnsi" w:hAnsiTheme="minorHAnsi" w:cstheme="minorHAnsi"/>
          <w:sz w:val="20"/>
        </w:rPr>
        <w:t>les</w:t>
      </w:r>
      <w:r w:rsidRPr="00D7076F">
        <w:rPr>
          <w:rFonts w:asciiTheme="minorHAnsi" w:hAnsiTheme="minorHAnsi" w:cstheme="minorHAnsi"/>
          <w:spacing w:val="-4"/>
          <w:sz w:val="20"/>
        </w:rPr>
        <w:t xml:space="preserve"> </w:t>
      </w:r>
      <w:r w:rsidRPr="00D7076F">
        <w:rPr>
          <w:rFonts w:asciiTheme="minorHAnsi" w:hAnsiTheme="minorHAnsi" w:cstheme="minorHAnsi"/>
          <w:sz w:val="20"/>
        </w:rPr>
        <w:t>dates</w:t>
      </w:r>
      <w:r w:rsidRPr="00D7076F">
        <w:rPr>
          <w:rFonts w:asciiTheme="minorHAnsi" w:hAnsiTheme="minorHAnsi" w:cstheme="minorHAnsi"/>
          <w:spacing w:val="-5"/>
          <w:sz w:val="20"/>
        </w:rPr>
        <w:t xml:space="preserve"> </w:t>
      </w:r>
      <w:r w:rsidRPr="00D7076F">
        <w:rPr>
          <w:rFonts w:asciiTheme="minorHAnsi" w:hAnsiTheme="minorHAnsi" w:cstheme="minorHAnsi"/>
          <w:sz w:val="20"/>
        </w:rPr>
        <w:t>de</w:t>
      </w:r>
      <w:r w:rsidRPr="00D7076F">
        <w:rPr>
          <w:rFonts w:asciiTheme="minorHAnsi" w:hAnsiTheme="minorHAnsi" w:cstheme="minorHAnsi"/>
          <w:spacing w:val="-4"/>
          <w:sz w:val="20"/>
        </w:rPr>
        <w:t xml:space="preserve"> </w:t>
      </w:r>
      <w:r w:rsidRPr="00D7076F">
        <w:rPr>
          <w:rFonts w:asciiTheme="minorHAnsi" w:hAnsiTheme="minorHAnsi" w:cstheme="minorHAnsi"/>
          <w:sz w:val="20"/>
        </w:rPr>
        <w:t>validité</w:t>
      </w:r>
      <w:r w:rsidRPr="00D7076F">
        <w:rPr>
          <w:rFonts w:asciiTheme="minorHAnsi" w:hAnsiTheme="minorHAnsi" w:cstheme="minorHAnsi"/>
          <w:spacing w:val="-4"/>
          <w:sz w:val="20"/>
        </w:rPr>
        <w:t xml:space="preserve"> </w:t>
      </w:r>
      <w:r w:rsidRPr="00D7076F">
        <w:rPr>
          <w:rFonts w:asciiTheme="minorHAnsi" w:hAnsiTheme="minorHAnsi" w:cstheme="minorHAnsi"/>
          <w:sz w:val="20"/>
        </w:rPr>
        <w:t>de</w:t>
      </w:r>
      <w:r w:rsidRPr="00D7076F">
        <w:rPr>
          <w:rFonts w:asciiTheme="minorHAnsi" w:hAnsiTheme="minorHAnsi" w:cstheme="minorHAnsi"/>
          <w:spacing w:val="-4"/>
          <w:sz w:val="20"/>
        </w:rPr>
        <w:t xml:space="preserve"> </w:t>
      </w:r>
      <w:r w:rsidRPr="00D7076F">
        <w:rPr>
          <w:rFonts w:asciiTheme="minorHAnsi" w:hAnsiTheme="minorHAnsi" w:cstheme="minorHAnsi"/>
          <w:sz w:val="20"/>
        </w:rPr>
        <w:t>la</w:t>
      </w:r>
      <w:r w:rsidRPr="00D7076F">
        <w:rPr>
          <w:rFonts w:asciiTheme="minorHAnsi" w:hAnsiTheme="minorHAnsi" w:cstheme="minorHAnsi"/>
          <w:spacing w:val="-4"/>
          <w:sz w:val="20"/>
        </w:rPr>
        <w:t xml:space="preserve"> </w:t>
      </w:r>
      <w:r w:rsidRPr="00D7076F">
        <w:rPr>
          <w:rFonts w:asciiTheme="minorHAnsi" w:hAnsiTheme="minorHAnsi" w:cstheme="minorHAnsi"/>
          <w:sz w:val="20"/>
        </w:rPr>
        <w:t>fiche</w:t>
      </w:r>
      <w:r w:rsidRPr="00D7076F">
        <w:rPr>
          <w:rFonts w:asciiTheme="minorHAnsi" w:hAnsiTheme="minorHAnsi" w:cstheme="minorHAnsi"/>
          <w:spacing w:val="-4"/>
          <w:sz w:val="20"/>
        </w:rPr>
        <w:t xml:space="preserve"> </w:t>
      </w:r>
      <w:r w:rsidRPr="00D7076F">
        <w:rPr>
          <w:rFonts w:asciiTheme="minorHAnsi" w:hAnsiTheme="minorHAnsi" w:cstheme="minorHAnsi"/>
          <w:sz w:val="20"/>
        </w:rPr>
        <w:t>de</w:t>
      </w:r>
      <w:r w:rsidRPr="00D7076F">
        <w:rPr>
          <w:rFonts w:asciiTheme="minorHAnsi" w:hAnsiTheme="minorHAnsi" w:cstheme="minorHAnsi"/>
          <w:spacing w:val="-5"/>
          <w:sz w:val="20"/>
        </w:rPr>
        <w:t xml:space="preserve"> </w:t>
      </w:r>
      <w:r w:rsidRPr="00D7076F">
        <w:rPr>
          <w:rFonts w:asciiTheme="minorHAnsi" w:hAnsiTheme="minorHAnsi" w:cstheme="minorHAnsi"/>
          <w:sz w:val="20"/>
        </w:rPr>
        <w:t>révision</w:t>
      </w:r>
      <w:r w:rsidRPr="00D7076F">
        <w:rPr>
          <w:rFonts w:asciiTheme="minorHAnsi" w:hAnsiTheme="minorHAnsi" w:cstheme="minorHAnsi"/>
          <w:spacing w:val="-4"/>
          <w:sz w:val="20"/>
        </w:rPr>
        <w:t xml:space="preserve"> </w:t>
      </w:r>
      <w:r w:rsidRPr="00D7076F">
        <w:rPr>
          <w:rFonts w:asciiTheme="minorHAnsi" w:hAnsiTheme="minorHAnsi" w:cstheme="minorHAnsi"/>
          <w:sz w:val="20"/>
        </w:rPr>
        <w:t>(c</w:t>
      </w:r>
      <w:r w:rsidR="00A5188D">
        <w:rPr>
          <w:rFonts w:asciiTheme="minorHAnsi" w:hAnsiTheme="minorHAnsi" w:cstheme="minorHAnsi"/>
          <w:sz w:val="20"/>
        </w:rPr>
        <w:t>à</w:t>
      </w:r>
      <w:r w:rsidRPr="00D7076F">
        <w:rPr>
          <w:rFonts w:asciiTheme="minorHAnsi" w:hAnsiTheme="minorHAnsi" w:cstheme="minorHAnsi"/>
          <w:sz w:val="20"/>
        </w:rPr>
        <w:t>d</w:t>
      </w:r>
      <w:r w:rsidRPr="00D7076F">
        <w:rPr>
          <w:rFonts w:asciiTheme="minorHAnsi" w:hAnsiTheme="minorHAnsi" w:cstheme="minorHAnsi"/>
          <w:spacing w:val="-3"/>
          <w:sz w:val="20"/>
        </w:rPr>
        <w:t xml:space="preserve"> </w:t>
      </w:r>
      <w:r w:rsidRPr="00D7076F">
        <w:rPr>
          <w:rFonts w:asciiTheme="minorHAnsi" w:hAnsiTheme="minorHAnsi" w:cstheme="minorHAnsi"/>
          <w:sz w:val="20"/>
        </w:rPr>
        <w:t>de</w:t>
      </w:r>
      <w:r w:rsidRPr="00D7076F">
        <w:rPr>
          <w:rFonts w:asciiTheme="minorHAnsi" w:hAnsiTheme="minorHAnsi" w:cstheme="minorHAnsi"/>
          <w:spacing w:val="-4"/>
          <w:sz w:val="20"/>
        </w:rPr>
        <w:t xml:space="preserve"> </w:t>
      </w:r>
      <w:r w:rsidRPr="00D7076F">
        <w:rPr>
          <w:rFonts w:asciiTheme="minorHAnsi" w:hAnsiTheme="minorHAnsi" w:cstheme="minorHAnsi"/>
          <w:sz w:val="20"/>
        </w:rPr>
        <w:t>la</w:t>
      </w:r>
      <w:r w:rsidRPr="00D7076F">
        <w:rPr>
          <w:rFonts w:asciiTheme="minorHAnsi" w:hAnsiTheme="minorHAnsi" w:cstheme="minorHAnsi"/>
          <w:spacing w:val="-4"/>
          <w:sz w:val="20"/>
        </w:rPr>
        <w:t xml:space="preserve"> </w:t>
      </w:r>
      <w:r w:rsidRPr="00D7076F">
        <w:rPr>
          <w:rFonts w:asciiTheme="minorHAnsi" w:hAnsiTheme="minorHAnsi" w:cstheme="minorHAnsi"/>
          <w:sz w:val="20"/>
        </w:rPr>
        <w:t>réception de la révision le mercredi au mardi suivant inclus)</w:t>
      </w:r>
    </w:p>
    <w:p w14:paraId="450A455C" w14:textId="677A1718" w:rsidR="004020D1" w:rsidRPr="00D7076F" w:rsidRDefault="004020D1" w:rsidP="00977D44">
      <w:pPr>
        <w:pStyle w:val="Paragraphedeliste"/>
        <w:numPr>
          <w:ilvl w:val="0"/>
          <w:numId w:val="5"/>
        </w:numPr>
        <w:tabs>
          <w:tab w:val="left" w:pos="723"/>
        </w:tabs>
        <w:spacing w:before="34"/>
        <w:ind w:left="567" w:right="14"/>
        <w:jc w:val="both"/>
        <w:rPr>
          <w:rFonts w:asciiTheme="minorHAnsi" w:hAnsiTheme="minorHAnsi" w:cstheme="minorHAnsi"/>
          <w:sz w:val="20"/>
        </w:rPr>
      </w:pPr>
      <w:r w:rsidRPr="00D7076F">
        <w:rPr>
          <w:rFonts w:asciiTheme="minorHAnsi" w:hAnsiTheme="minorHAnsi" w:cstheme="minorHAnsi"/>
          <w:sz w:val="20"/>
        </w:rPr>
        <w:t>Spécifier</w:t>
      </w:r>
      <w:r w:rsidRPr="00D7076F">
        <w:rPr>
          <w:rFonts w:asciiTheme="minorHAnsi" w:hAnsiTheme="minorHAnsi" w:cstheme="minorHAnsi"/>
          <w:spacing w:val="-5"/>
          <w:sz w:val="20"/>
        </w:rPr>
        <w:t xml:space="preserve"> </w:t>
      </w:r>
      <w:r w:rsidRPr="00D7076F">
        <w:rPr>
          <w:rFonts w:asciiTheme="minorHAnsi" w:hAnsiTheme="minorHAnsi" w:cstheme="minorHAnsi"/>
          <w:sz w:val="20"/>
        </w:rPr>
        <w:t>le</w:t>
      </w:r>
      <w:r w:rsidRPr="00D7076F">
        <w:rPr>
          <w:rFonts w:asciiTheme="minorHAnsi" w:hAnsiTheme="minorHAnsi" w:cstheme="minorHAnsi"/>
          <w:spacing w:val="-5"/>
          <w:sz w:val="20"/>
        </w:rPr>
        <w:t xml:space="preserve"> </w:t>
      </w:r>
      <w:r w:rsidRPr="00D7076F">
        <w:rPr>
          <w:rFonts w:asciiTheme="minorHAnsi" w:hAnsiTheme="minorHAnsi" w:cstheme="minorHAnsi"/>
          <w:sz w:val="20"/>
        </w:rPr>
        <w:t>numéro</w:t>
      </w:r>
      <w:r w:rsidRPr="00D7076F">
        <w:rPr>
          <w:rFonts w:asciiTheme="minorHAnsi" w:hAnsiTheme="minorHAnsi" w:cstheme="minorHAnsi"/>
          <w:spacing w:val="-4"/>
          <w:sz w:val="20"/>
        </w:rPr>
        <w:t xml:space="preserve"> </w:t>
      </w:r>
      <w:r w:rsidRPr="00D7076F">
        <w:rPr>
          <w:rFonts w:asciiTheme="minorHAnsi" w:hAnsiTheme="minorHAnsi" w:cstheme="minorHAnsi"/>
          <w:sz w:val="20"/>
        </w:rPr>
        <w:t>de</w:t>
      </w:r>
      <w:r w:rsidRPr="00D7076F">
        <w:rPr>
          <w:rFonts w:asciiTheme="minorHAnsi" w:hAnsiTheme="minorHAnsi" w:cstheme="minorHAnsi"/>
          <w:spacing w:val="-5"/>
          <w:sz w:val="20"/>
        </w:rPr>
        <w:t xml:space="preserve"> </w:t>
      </w:r>
      <w:r w:rsidRPr="00D7076F">
        <w:rPr>
          <w:rFonts w:asciiTheme="minorHAnsi" w:hAnsiTheme="minorHAnsi" w:cstheme="minorHAnsi"/>
          <w:sz w:val="20"/>
        </w:rPr>
        <w:t>version</w:t>
      </w:r>
      <w:r w:rsidRPr="00D7076F">
        <w:rPr>
          <w:rFonts w:asciiTheme="minorHAnsi" w:hAnsiTheme="minorHAnsi" w:cstheme="minorHAnsi"/>
          <w:spacing w:val="-5"/>
          <w:sz w:val="20"/>
        </w:rPr>
        <w:t xml:space="preserve"> </w:t>
      </w:r>
      <w:r w:rsidRPr="00D7076F">
        <w:rPr>
          <w:rFonts w:asciiTheme="minorHAnsi" w:hAnsiTheme="minorHAnsi" w:cstheme="minorHAnsi"/>
          <w:sz w:val="20"/>
        </w:rPr>
        <w:t>EFB</w:t>
      </w:r>
      <w:r w:rsidRPr="00D7076F">
        <w:rPr>
          <w:rFonts w:asciiTheme="minorHAnsi" w:hAnsiTheme="minorHAnsi" w:cstheme="minorHAnsi"/>
          <w:spacing w:val="-4"/>
          <w:sz w:val="20"/>
        </w:rPr>
        <w:t xml:space="preserve"> </w:t>
      </w:r>
      <w:r w:rsidRPr="00D7076F">
        <w:rPr>
          <w:rFonts w:asciiTheme="minorHAnsi" w:hAnsiTheme="minorHAnsi" w:cstheme="minorHAnsi"/>
          <w:sz w:val="20"/>
        </w:rPr>
        <w:t>pour</w:t>
      </w:r>
      <w:r w:rsidRPr="00D7076F">
        <w:rPr>
          <w:rFonts w:asciiTheme="minorHAnsi" w:hAnsiTheme="minorHAnsi" w:cstheme="minorHAnsi"/>
          <w:spacing w:val="-5"/>
          <w:sz w:val="20"/>
        </w:rPr>
        <w:t xml:space="preserve"> </w:t>
      </w:r>
      <w:r w:rsidRPr="00D7076F">
        <w:rPr>
          <w:rFonts w:asciiTheme="minorHAnsi" w:hAnsiTheme="minorHAnsi" w:cstheme="minorHAnsi"/>
          <w:sz w:val="20"/>
        </w:rPr>
        <w:t>les</w:t>
      </w:r>
      <w:r w:rsidRPr="00D7076F">
        <w:rPr>
          <w:rFonts w:asciiTheme="minorHAnsi" w:hAnsiTheme="minorHAnsi" w:cstheme="minorHAnsi"/>
          <w:spacing w:val="-5"/>
          <w:sz w:val="20"/>
        </w:rPr>
        <w:t xml:space="preserve"> </w:t>
      </w:r>
      <w:r w:rsidRPr="00D7076F">
        <w:rPr>
          <w:rFonts w:asciiTheme="minorHAnsi" w:hAnsiTheme="minorHAnsi" w:cstheme="minorHAnsi"/>
          <w:sz w:val="20"/>
        </w:rPr>
        <w:t>applications</w:t>
      </w:r>
      <w:r w:rsidRPr="00D7076F">
        <w:rPr>
          <w:rFonts w:asciiTheme="minorHAnsi" w:hAnsiTheme="minorHAnsi" w:cstheme="minorHAnsi"/>
          <w:spacing w:val="-4"/>
          <w:sz w:val="20"/>
        </w:rPr>
        <w:t xml:space="preserve"> </w:t>
      </w:r>
      <w:r w:rsidR="0056043B" w:rsidRPr="00D7076F">
        <w:rPr>
          <w:rFonts w:asciiTheme="minorHAnsi" w:hAnsiTheme="minorHAnsi" w:cstheme="minorHAnsi"/>
          <w:spacing w:val="-2"/>
          <w:sz w:val="20"/>
        </w:rPr>
        <w:t>Fly</w:t>
      </w:r>
      <w:r w:rsidR="0056043B">
        <w:rPr>
          <w:rFonts w:asciiTheme="minorHAnsi" w:hAnsiTheme="minorHAnsi" w:cstheme="minorHAnsi"/>
          <w:spacing w:val="-2"/>
          <w:sz w:val="20"/>
        </w:rPr>
        <w:t>S</w:t>
      </w:r>
      <w:r w:rsidR="0056043B" w:rsidRPr="00D7076F">
        <w:rPr>
          <w:rFonts w:asciiTheme="minorHAnsi" w:hAnsiTheme="minorHAnsi" w:cstheme="minorHAnsi"/>
          <w:spacing w:val="-2"/>
          <w:sz w:val="20"/>
        </w:rPr>
        <w:t>mart</w:t>
      </w:r>
      <w:r w:rsidR="0056043B">
        <w:rPr>
          <w:rFonts w:asciiTheme="minorHAnsi" w:hAnsiTheme="minorHAnsi" w:cstheme="minorHAnsi"/>
          <w:spacing w:val="-2"/>
          <w:sz w:val="20"/>
        </w:rPr>
        <w:t> ;</w:t>
      </w:r>
    </w:p>
    <w:p w14:paraId="3613B396" w14:textId="7BF3D0AF" w:rsidR="004020D1" w:rsidRPr="00D7076F" w:rsidRDefault="004020D1" w:rsidP="00977D44">
      <w:pPr>
        <w:pStyle w:val="Paragraphedeliste"/>
        <w:numPr>
          <w:ilvl w:val="0"/>
          <w:numId w:val="5"/>
        </w:numPr>
        <w:tabs>
          <w:tab w:val="left" w:pos="723"/>
        </w:tabs>
        <w:ind w:left="567" w:right="14"/>
        <w:jc w:val="both"/>
        <w:rPr>
          <w:rFonts w:asciiTheme="minorHAnsi" w:hAnsiTheme="minorHAnsi" w:cstheme="minorHAnsi"/>
          <w:sz w:val="20"/>
        </w:rPr>
      </w:pPr>
      <w:r w:rsidRPr="00D7076F">
        <w:rPr>
          <w:rFonts w:asciiTheme="minorHAnsi" w:hAnsiTheme="minorHAnsi" w:cstheme="minorHAnsi"/>
          <w:sz w:val="20"/>
        </w:rPr>
        <w:t>Spécifier</w:t>
      </w:r>
      <w:r w:rsidRPr="00D7076F">
        <w:rPr>
          <w:rFonts w:asciiTheme="minorHAnsi" w:hAnsiTheme="minorHAnsi" w:cstheme="minorHAnsi"/>
          <w:spacing w:val="-5"/>
          <w:sz w:val="20"/>
        </w:rPr>
        <w:t xml:space="preserve"> </w:t>
      </w:r>
      <w:r w:rsidRPr="00D7076F">
        <w:rPr>
          <w:rFonts w:asciiTheme="minorHAnsi" w:hAnsiTheme="minorHAnsi" w:cstheme="minorHAnsi"/>
          <w:sz w:val="20"/>
        </w:rPr>
        <w:t>le</w:t>
      </w:r>
      <w:r w:rsidRPr="00D7076F">
        <w:rPr>
          <w:rFonts w:asciiTheme="minorHAnsi" w:hAnsiTheme="minorHAnsi" w:cstheme="minorHAnsi"/>
          <w:spacing w:val="-4"/>
          <w:sz w:val="20"/>
        </w:rPr>
        <w:t xml:space="preserve"> </w:t>
      </w:r>
      <w:r w:rsidRPr="00D7076F">
        <w:rPr>
          <w:rFonts w:asciiTheme="minorHAnsi" w:hAnsiTheme="minorHAnsi" w:cstheme="minorHAnsi"/>
          <w:sz w:val="20"/>
        </w:rPr>
        <w:t>numéro</w:t>
      </w:r>
      <w:r w:rsidRPr="00D7076F">
        <w:rPr>
          <w:rFonts w:asciiTheme="minorHAnsi" w:hAnsiTheme="minorHAnsi" w:cstheme="minorHAnsi"/>
          <w:spacing w:val="-4"/>
          <w:sz w:val="20"/>
        </w:rPr>
        <w:t xml:space="preserve"> </w:t>
      </w:r>
      <w:r w:rsidRPr="00D7076F">
        <w:rPr>
          <w:rFonts w:asciiTheme="minorHAnsi" w:hAnsiTheme="minorHAnsi" w:cstheme="minorHAnsi"/>
          <w:sz w:val="20"/>
        </w:rPr>
        <w:t>de</w:t>
      </w:r>
      <w:r w:rsidRPr="00D7076F">
        <w:rPr>
          <w:rFonts w:asciiTheme="minorHAnsi" w:hAnsiTheme="minorHAnsi" w:cstheme="minorHAnsi"/>
          <w:spacing w:val="-4"/>
          <w:sz w:val="20"/>
        </w:rPr>
        <w:t xml:space="preserve"> </w:t>
      </w:r>
      <w:r w:rsidRPr="00D7076F">
        <w:rPr>
          <w:rFonts w:asciiTheme="minorHAnsi" w:hAnsiTheme="minorHAnsi" w:cstheme="minorHAnsi"/>
          <w:sz w:val="20"/>
        </w:rPr>
        <w:t>version</w:t>
      </w:r>
      <w:r w:rsidRPr="00D7076F">
        <w:rPr>
          <w:rFonts w:asciiTheme="minorHAnsi" w:hAnsiTheme="minorHAnsi" w:cstheme="minorHAnsi"/>
          <w:spacing w:val="-4"/>
          <w:sz w:val="20"/>
        </w:rPr>
        <w:t xml:space="preserve"> </w:t>
      </w:r>
      <w:r w:rsidRPr="00D7076F">
        <w:rPr>
          <w:rFonts w:asciiTheme="minorHAnsi" w:hAnsiTheme="minorHAnsi" w:cstheme="minorHAnsi"/>
          <w:sz w:val="20"/>
        </w:rPr>
        <w:t>de</w:t>
      </w:r>
      <w:r w:rsidRPr="00D7076F">
        <w:rPr>
          <w:rFonts w:asciiTheme="minorHAnsi" w:hAnsiTheme="minorHAnsi" w:cstheme="minorHAnsi"/>
          <w:spacing w:val="-4"/>
          <w:sz w:val="20"/>
        </w:rPr>
        <w:t xml:space="preserve"> </w:t>
      </w:r>
      <w:r w:rsidRPr="00D7076F">
        <w:rPr>
          <w:rFonts w:asciiTheme="minorHAnsi" w:hAnsiTheme="minorHAnsi" w:cstheme="minorHAnsi"/>
          <w:sz w:val="20"/>
        </w:rPr>
        <w:t>la</w:t>
      </w:r>
      <w:r w:rsidRPr="00D7076F">
        <w:rPr>
          <w:rFonts w:asciiTheme="minorHAnsi" w:hAnsiTheme="minorHAnsi" w:cstheme="minorHAnsi"/>
          <w:spacing w:val="-4"/>
          <w:sz w:val="20"/>
        </w:rPr>
        <w:t xml:space="preserve"> </w:t>
      </w:r>
      <w:r w:rsidRPr="00D7076F">
        <w:rPr>
          <w:rFonts w:asciiTheme="minorHAnsi" w:hAnsiTheme="minorHAnsi" w:cstheme="minorHAnsi"/>
          <w:sz w:val="20"/>
        </w:rPr>
        <w:t>Release</w:t>
      </w:r>
      <w:r w:rsidRPr="00D7076F">
        <w:rPr>
          <w:rFonts w:asciiTheme="minorHAnsi" w:hAnsiTheme="minorHAnsi" w:cstheme="minorHAnsi"/>
          <w:spacing w:val="-4"/>
          <w:sz w:val="20"/>
        </w:rPr>
        <w:t xml:space="preserve"> Note</w:t>
      </w:r>
      <w:r w:rsidR="0056043B">
        <w:rPr>
          <w:rFonts w:asciiTheme="minorHAnsi" w:hAnsiTheme="minorHAnsi" w:cstheme="minorHAnsi"/>
          <w:spacing w:val="-4"/>
          <w:sz w:val="20"/>
        </w:rPr>
        <w:t> ;</w:t>
      </w:r>
    </w:p>
    <w:p w14:paraId="2CDD612D" w14:textId="69F0F30C" w:rsidR="004020D1" w:rsidRPr="00D7076F" w:rsidRDefault="00A5188D" w:rsidP="00977D44">
      <w:pPr>
        <w:pStyle w:val="Paragraphedeliste"/>
        <w:numPr>
          <w:ilvl w:val="0"/>
          <w:numId w:val="5"/>
        </w:numPr>
        <w:tabs>
          <w:tab w:val="left" w:pos="723"/>
        </w:tabs>
        <w:spacing w:before="31"/>
        <w:ind w:left="567" w:right="14"/>
        <w:jc w:val="both"/>
        <w:rPr>
          <w:rFonts w:asciiTheme="minorHAnsi" w:hAnsiTheme="minorHAnsi" w:cstheme="minorHAnsi"/>
          <w:sz w:val="20"/>
        </w:rPr>
      </w:pPr>
      <w:r w:rsidRPr="00D7076F">
        <w:rPr>
          <w:rFonts w:asciiTheme="minorHAnsi" w:hAnsiTheme="minorHAnsi" w:cstheme="minorHAnsi"/>
          <w:noProof/>
        </w:rPr>
        <w:drawing>
          <wp:anchor distT="0" distB="0" distL="0" distR="0" simplePos="0" relativeHeight="251669504" behindDoc="0" locked="0" layoutInCell="1" allowOverlap="1" wp14:anchorId="6A29DC13" wp14:editId="3C9D14CF">
            <wp:simplePos x="0" y="0"/>
            <wp:positionH relativeFrom="page">
              <wp:posOffset>929005</wp:posOffset>
            </wp:positionH>
            <wp:positionV relativeFrom="paragraph">
              <wp:posOffset>340360</wp:posOffset>
            </wp:positionV>
            <wp:extent cx="2997835" cy="1412875"/>
            <wp:effectExtent l="0" t="0" r="0" b="0"/>
            <wp:wrapTopAndBottom/>
            <wp:docPr id="29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80.jpe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97835" cy="1412875"/>
                    </a:xfrm>
                    <a:prstGeom prst="rect">
                      <a:avLst/>
                    </a:prstGeom>
                  </pic:spPr>
                </pic:pic>
              </a:graphicData>
            </a:graphic>
            <wp14:sizeRelV relativeFrom="margin">
              <wp14:pctHeight>0</wp14:pctHeight>
            </wp14:sizeRelV>
          </wp:anchor>
        </w:drawing>
      </w:r>
      <w:r w:rsidR="004020D1" w:rsidRPr="00D7076F">
        <w:rPr>
          <w:rFonts w:asciiTheme="minorHAnsi" w:hAnsiTheme="minorHAnsi" w:cstheme="minorHAnsi"/>
          <w:sz w:val="20"/>
        </w:rPr>
        <w:t>Spécifier</w:t>
      </w:r>
      <w:r w:rsidR="004020D1" w:rsidRPr="00D7076F">
        <w:rPr>
          <w:rFonts w:asciiTheme="minorHAnsi" w:hAnsiTheme="minorHAnsi" w:cstheme="minorHAnsi"/>
          <w:spacing w:val="-5"/>
          <w:sz w:val="20"/>
        </w:rPr>
        <w:t xml:space="preserve"> </w:t>
      </w:r>
      <w:r w:rsidR="004020D1" w:rsidRPr="00D7076F">
        <w:rPr>
          <w:rFonts w:asciiTheme="minorHAnsi" w:hAnsiTheme="minorHAnsi" w:cstheme="minorHAnsi"/>
          <w:sz w:val="20"/>
        </w:rPr>
        <w:t>les</w:t>
      </w:r>
      <w:r w:rsidR="004020D1" w:rsidRPr="00D7076F">
        <w:rPr>
          <w:rFonts w:asciiTheme="minorHAnsi" w:hAnsiTheme="minorHAnsi" w:cstheme="minorHAnsi"/>
          <w:spacing w:val="-7"/>
          <w:sz w:val="20"/>
        </w:rPr>
        <w:t xml:space="preserve"> </w:t>
      </w:r>
      <w:r w:rsidR="00652B42">
        <w:rPr>
          <w:rFonts w:asciiTheme="minorHAnsi" w:hAnsiTheme="minorHAnsi" w:cstheme="minorHAnsi"/>
          <w:sz w:val="20"/>
        </w:rPr>
        <w:t>versions de Mission</w:t>
      </w:r>
      <w:r w:rsidR="004020D1" w:rsidRPr="00D7076F">
        <w:rPr>
          <w:rFonts w:asciiTheme="minorHAnsi" w:hAnsiTheme="minorHAnsi" w:cstheme="minorHAnsi"/>
          <w:sz w:val="20"/>
        </w:rPr>
        <w:t>+</w:t>
      </w:r>
      <w:r w:rsidR="004020D1" w:rsidRPr="00D7076F">
        <w:rPr>
          <w:rFonts w:asciiTheme="minorHAnsi" w:hAnsiTheme="minorHAnsi" w:cstheme="minorHAnsi"/>
          <w:spacing w:val="-5"/>
          <w:sz w:val="20"/>
        </w:rPr>
        <w:t xml:space="preserve"> </w:t>
      </w:r>
      <w:r w:rsidR="004020D1" w:rsidRPr="00D7076F">
        <w:rPr>
          <w:rFonts w:asciiTheme="minorHAnsi" w:hAnsiTheme="minorHAnsi" w:cstheme="minorHAnsi"/>
          <w:sz w:val="20"/>
        </w:rPr>
        <w:t>(</w:t>
      </w:r>
      <w:r w:rsidR="00652B42" w:rsidRPr="00652B42">
        <w:rPr>
          <w:rFonts w:asciiTheme="minorHAnsi" w:hAnsiTheme="minorHAnsi" w:cstheme="minorHAnsi"/>
          <w:i/>
          <w:iCs/>
          <w:sz w:val="20"/>
        </w:rPr>
        <w:t>Customization</w:t>
      </w:r>
      <w:r w:rsidR="00652B42">
        <w:rPr>
          <w:rFonts w:asciiTheme="minorHAnsi" w:hAnsiTheme="minorHAnsi" w:cstheme="minorHAnsi"/>
          <w:sz w:val="20"/>
        </w:rPr>
        <w:t xml:space="preserve"> et </w:t>
      </w:r>
      <w:r w:rsidR="00652B42" w:rsidRPr="00652B42">
        <w:rPr>
          <w:rFonts w:asciiTheme="minorHAnsi" w:hAnsiTheme="minorHAnsi" w:cstheme="minorHAnsi"/>
          <w:i/>
          <w:iCs/>
          <w:sz w:val="20"/>
        </w:rPr>
        <w:t>Forms</w:t>
      </w:r>
      <w:r w:rsidR="004020D1" w:rsidRPr="00D7076F">
        <w:rPr>
          <w:rFonts w:asciiTheme="minorHAnsi" w:hAnsiTheme="minorHAnsi" w:cstheme="minorHAnsi"/>
          <w:spacing w:val="-2"/>
          <w:sz w:val="20"/>
        </w:rPr>
        <w:t>)</w:t>
      </w:r>
    </w:p>
    <w:p w14:paraId="62EE4715" w14:textId="047214AE" w:rsidR="004020D1" w:rsidRDefault="004020D1" w:rsidP="004020D1">
      <w:pPr>
        <w:pStyle w:val="Corpsdetexte"/>
        <w:spacing w:before="134" w:line="278" w:lineRule="auto"/>
        <w:ind w:left="284" w:right="14"/>
        <w:rPr>
          <w:rFonts w:asciiTheme="minorHAnsi" w:hAnsiTheme="minorHAnsi" w:cstheme="minorHAnsi"/>
          <w:b/>
        </w:rPr>
      </w:pPr>
      <w:r w:rsidRPr="004020D1">
        <w:rPr>
          <w:rFonts w:asciiTheme="minorHAnsi" w:hAnsiTheme="minorHAnsi" w:cstheme="minorHAnsi"/>
        </w:rPr>
        <w:t>Envoyer</w:t>
      </w:r>
      <w:r w:rsidRPr="004020D1">
        <w:rPr>
          <w:rFonts w:asciiTheme="minorHAnsi" w:hAnsiTheme="minorHAnsi" w:cstheme="minorHAnsi"/>
          <w:spacing w:val="-5"/>
        </w:rPr>
        <w:t xml:space="preserve"> </w:t>
      </w:r>
      <w:r w:rsidRPr="004020D1">
        <w:rPr>
          <w:rFonts w:asciiTheme="minorHAnsi" w:hAnsiTheme="minorHAnsi" w:cstheme="minorHAnsi"/>
        </w:rPr>
        <w:t>ensuite</w:t>
      </w:r>
      <w:r w:rsidRPr="004020D1">
        <w:rPr>
          <w:rFonts w:asciiTheme="minorHAnsi" w:hAnsiTheme="minorHAnsi" w:cstheme="minorHAnsi"/>
          <w:spacing w:val="-5"/>
        </w:rPr>
        <w:t xml:space="preserve"> </w:t>
      </w:r>
      <w:r w:rsidRPr="004020D1">
        <w:rPr>
          <w:rFonts w:asciiTheme="minorHAnsi" w:hAnsiTheme="minorHAnsi" w:cstheme="minorHAnsi"/>
        </w:rPr>
        <w:t>cette</w:t>
      </w:r>
      <w:r w:rsidRPr="004020D1">
        <w:rPr>
          <w:rFonts w:asciiTheme="minorHAnsi" w:hAnsiTheme="minorHAnsi" w:cstheme="minorHAnsi"/>
          <w:spacing w:val="-5"/>
        </w:rPr>
        <w:t xml:space="preserve"> </w:t>
      </w:r>
      <w:r w:rsidRPr="004020D1">
        <w:rPr>
          <w:rFonts w:asciiTheme="minorHAnsi" w:hAnsiTheme="minorHAnsi" w:cstheme="minorHAnsi"/>
        </w:rPr>
        <w:t>fiche</w:t>
      </w:r>
      <w:r w:rsidRPr="004020D1">
        <w:rPr>
          <w:rFonts w:asciiTheme="minorHAnsi" w:hAnsiTheme="minorHAnsi" w:cstheme="minorHAnsi"/>
          <w:spacing w:val="-5"/>
        </w:rPr>
        <w:t xml:space="preserve"> </w:t>
      </w:r>
      <w:r w:rsidRPr="004020D1">
        <w:rPr>
          <w:rFonts w:asciiTheme="minorHAnsi" w:hAnsiTheme="minorHAnsi" w:cstheme="minorHAnsi"/>
        </w:rPr>
        <w:t>au</w:t>
      </w:r>
      <w:r w:rsidRPr="004020D1">
        <w:rPr>
          <w:rFonts w:asciiTheme="minorHAnsi" w:hAnsiTheme="minorHAnsi" w:cstheme="minorHAnsi"/>
          <w:spacing w:val="-6"/>
        </w:rPr>
        <w:t xml:space="preserve"> </w:t>
      </w:r>
      <w:r w:rsidRPr="004020D1">
        <w:rPr>
          <w:rFonts w:asciiTheme="minorHAnsi" w:hAnsiTheme="minorHAnsi" w:cstheme="minorHAnsi"/>
        </w:rPr>
        <w:t>format</w:t>
      </w:r>
      <w:r w:rsidRPr="004020D1">
        <w:rPr>
          <w:rFonts w:asciiTheme="minorHAnsi" w:hAnsiTheme="minorHAnsi" w:cstheme="minorHAnsi"/>
          <w:spacing w:val="-5"/>
        </w:rPr>
        <w:t xml:space="preserve"> </w:t>
      </w:r>
      <w:r w:rsidRPr="004020D1">
        <w:rPr>
          <w:rFonts w:asciiTheme="minorHAnsi" w:hAnsiTheme="minorHAnsi" w:cstheme="minorHAnsi"/>
        </w:rPr>
        <w:t>pdf</w:t>
      </w:r>
      <w:r w:rsidRPr="004020D1">
        <w:rPr>
          <w:rFonts w:asciiTheme="minorHAnsi" w:hAnsiTheme="minorHAnsi" w:cstheme="minorHAnsi"/>
          <w:spacing w:val="-4"/>
        </w:rPr>
        <w:t xml:space="preserve"> </w:t>
      </w:r>
      <w:r w:rsidRPr="004020D1">
        <w:rPr>
          <w:rFonts w:asciiTheme="minorHAnsi" w:hAnsiTheme="minorHAnsi" w:cstheme="minorHAnsi"/>
        </w:rPr>
        <w:t>à</w:t>
      </w:r>
      <w:r w:rsidRPr="004020D1">
        <w:rPr>
          <w:rFonts w:asciiTheme="minorHAnsi" w:hAnsiTheme="minorHAnsi" w:cstheme="minorHAnsi"/>
          <w:spacing w:val="-5"/>
        </w:rPr>
        <w:t xml:space="preserve"> </w:t>
      </w:r>
      <w:r w:rsidRPr="004020D1">
        <w:rPr>
          <w:rFonts w:asciiTheme="minorHAnsi" w:hAnsiTheme="minorHAnsi" w:cstheme="minorHAnsi"/>
        </w:rPr>
        <w:t>:</w:t>
      </w:r>
      <w:r w:rsidRPr="004020D1">
        <w:rPr>
          <w:rFonts w:asciiTheme="minorHAnsi" w:hAnsiTheme="minorHAnsi" w:cstheme="minorHAnsi"/>
          <w:spacing w:val="-5"/>
        </w:rPr>
        <w:t xml:space="preserve"> </w:t>
      </w:r>
      <w:hyperlink r:id="rId80" w:history="1">
        <w:r w:rsidRPr="004020D1">
          <w:rPr>
            <w:rStyle w:val="Lienhypertexte"/>
            <w:rFonts w:asciiTheme="minorHAnsi" w:hAnsiTheme="minorHAnsi" w:cstheme="minorHAnsi"/>
          </w:rPr>
          <w:t>lcm</w:t>
        </w:r>
      </w:hyperlink>
      <w:hyperlink r:id="rId81" w:history="1">
        <w:r w:rsidRPr="004020D1">
          <w:rPr>
            <w:rStyle w:val="Lienhypertexte"/>
            <w:rFonts w:asciiTheme="minorHAnsi" w:hAnsiTheme="minorHAnsi" w:cstheme="minorHAnsi"/>
          </w:rPr>
          <w:t>t@corsair.fr ,</w:t>
        </w:r>
      </w:hyperlink>
      <w:r w:rsidRPr="004020D1">
        <w:rPr>
          <w:rFonts w:asciiTheme="minorHAnsi" w:hAnsiTheme="minorHAnsi" w:cstheme="minorHAnsi"/>
        </w:rPr>
        <w:t xml:space="preserve"> </w:t>
      </w:r>
      <w:hyperlink r:id="rId82">
        <w:r w:rsidRPr="004020D1">
          <w:rPr>
            <w:rStyle w:val="Lienhypertexte"/>
            <w:rFonts w:asciiTheme="minorHAnsi" w:hAnsiTheme="minorHAnsi" w:cstheme="minorHAnsi"/>
          </w:rPr>
          <w:t>preparation@corsair.fr</w:t>
        </w:r>
      </w:hyperlink>
      <w:r w:rsidRPr="004020D1">
        <w:rPr>
          <w:rFonts w:asciiTheme="minorHAnsi" w:hAnsiTheme="minorHAnsi" w:cstheme="minorHAnsi"/>
        </w:rPr>
        <w:t xml:space="preserve"> et</w:t>
      </w:r>
      <w:r w:rsidRPr="004020D1">
        <w:rPr>
          <w:rStyle w:val="Lienhypertexte"/>
          <w:rFonts w:asciiTheme="minorHAnsi" w:hAnsiTheme="minorHAnsi" w:cstheme="minorHAnsi"/>
        </w:rPr>
        <w:t xml:space="preserve"> </w:t>
      </w:r>
      <w:hyperlink r:id="rId83">
        <w:r w:rsidRPr="004020D1">
          <w:rPr>
            <w:rStyle w:val="Lienhypertexte"/>
            <w:rFonts w:asciiTheme="minorHAnsi" w:hAnsiTheme="minorHAnsi" w:cstheme="minorHAnsi"/>
          </w:rPr>
          <w:t>contremaitre@corsair.fr</w:t>
        </w:r>
      </w:hyperlink>
      <w:r w:rsidRPr="004020D1">
        <w:rPr>
          <w:rFonts w:asciiTheme="minorHAnsi" w:hAnsiTheme="minorHAnsi" w:cstheme="minorHAnsi"/>
        </w:rPr>
        <w:t xml:space="preserve"> </w:t>
      </w:r>
      <w:r w:rsidRPr="004020D1">
        <w:rPr>
          <w:rFonts w:asciiTheme="minorHAnsi" w:hAnsiTheme="minorHAnsi" w:cstheme="minorHAnsi"/>
          <w:b/>
        </w:rPr>
        <w:t xml:space="preserve">le mardi </w:t>
      </w:r>
      <w:r w:rsidRPr="00D7076F">
        <w:rPr>
          <w:rFonts w:asciiTheme="minorHAnsi" w:hAnsiTheme="minorHAnsi" w:cstheme="minorHAnsi"/>
          <w:b/>
        </w:rPr>
        <w:t>au plus tard.</w:t>
      </w:r>
    </w:p>
    <w:p w14:paraId="5EB462E1" w14:textId="77777777" w:rsidR="004020D1" w:rsidRDefault="004020D1" w:rsidP="004020D1"/>
    <w:p w14:paraId="485716C8" w14:textId="48A29CDA" w:rsidR="00DE7CE6" w:rsidRDefault="004020D1" w:rsidP="004020D1">
      <w:pPr>
        <w:pStyle w:val="Titre1"/>
        <w:spacing w:line="274" w:lineRule="exact"/>
        <w:ind w:left="284" w:right="14"/>
        <w:jc w:val="both"/>
        <w:rPr>
          <w:rFonts w:asciiTheme="minorHAnsi" w:hAnsiTheme="minorHAnsi" w:cstheme="minorHAnsi"/>
          <w:b w:val="0"/>
        </w:rPr>
      </w:pPr>
      <w:bookmarkStart w:id="182" w:name="_Toc168580271"/>
      <w:r>
        <w:rPr>
          <w:rFonts w:asciiTheme="minorHAnsi" w:hAnsiTheme="minorHAnsi" w:cstheme="minorHAnsi"/>
        </w:rPr>
        <w:t>ANN.2. CATALOGUE CORSAIR</w:t>
      </w:r>
      <w:bookmarkEnd w:id="182"/>
    </w:p>
    <w:p w14:paraId="13B46112" w14:textId="5BF9B0DC" w:rsidR="00DE7CE6" w:rsidRPr="00412BFC" w:rsidRDefault="00955598" w:rsidP="00D7076F">
      <w:pPr>
        <w:pStyle w:val="Corpsdetexte"/>
        <w:spacing w:before="91" w:line="249" w:lineRule="auto"/>
        <w:ind w:left="284" w:right="14"/>
        <w:jc w:val="both"/>
        <w:rPr>
          <w:rFonts w:asciiTheme="minorHAnsi" w:hAnsiTheme="minorHAnsi" w:cstheme="minorHAnsi"/>
        </w:rPr>
      </w:pPr>
      <w:r w:rsidRPr="00412BFC">
        <w:rPr>
          <w:rFonts w:asciiTheme="minorHAnsi" w:hAnsiTheme="minorHAnsi" w:cstheme="minorHAnsi"/>
        </w:rPr>
        <w:t>L</w:t>
      </w:r>
      <w:r w:rsidR="00E02E7B" w:rsidRPr="00412BFC">
        <w:rPr>
          <w:rFonts w:asciiTheme="minorHAnsi" w:hAnsiTheme="minorHAnsi" w:cstheme="minorHAnsi"/>
        </w:rPr>
        <w:t>e</w:t>
      </w:r>
      <w:r w:rsidR="00E02E7B" w:rsidRPr="00412BFC">
        <w:rPr>
          <w:rFonts w:asciiTheme="minorHAnsi" w:hAnsiTheme="minorHAnsi" w:cstheme="minorHAnsi"/>
          <w:spacing w:val="-8"/>
        </w:rPr>
        <w:t xml:space="preserve"> </w:t>
      </w:r>
      <w:r w:rsidR="00E02E7B" w:rsidRPr="00412BFC">
        <w:rPr>
          <w:rFonts w:asciiTheme="minorHAnsi" w:hAnsiTheme="minorHAnsi" w:cstheme="minorHAnsi"/>
        </w:rPr>
        <w:t>BEOPS</w:t>
      </w:r>
      <w:r w:rsidR="00E02E7B" w:rsidRPr="00412BFC">
        <w:rPr>
          <w:rFonts w:asciiTheme="minorHAnsi" w:hAnsiTheme="minorHAnsi" w:cstheme="minorHAnsi"/>
          <w:spacing w:val="-8"/>
        </w:rPr>
        <w:t xml:space="preserve"> </w:t>
      </w:r>
      <w:r w:rsidR="00E02E7B" w:rsidRPr="00412BFC">
        <w:rPr>
          <w:rFonts w:asciiTheme="minorHAnsi" w:hAnsiTheme="minorHAnsi" w:cstheme="minorHAnsi"/>
        </w:rPr>
        <w:t>met</w:t>
      </w:r>
      <w:r w:rsidR="00E02E7B" w:rsidRPr="00412BFC">
        <w:rPr>
          <w:rFonts w:asciiTheme="minorHAnsi" w:hAnsiTheme="minorHAnsi" w:cstheme="minorHAnsi"/>
          <w:spacing w:val="-7"/>
        </w:rPr>
        <w:t xml:space="preserve"> </w:t>
      </w:r>
      <w:r w:rsidR="00E02E7B" w:rsidRPr="00412BFC">
        <w:rPr>
          <w:rFonts w:asciiTheme="minorHAnsi" w:hAnsiTheme="minorHAnsi" w:cstheme="minorHAnsi"/>
        </w:rPr>
        <w:t>à</w:t>
      </w:r>
      <w:r w:rsidR="00E02E7B" w:rsidRPr="00412BFC">
        <w:rPr>
          <w:rFonts w:asciiTheme="minorHAnsi" w:hAnsiTheme="minorHAnsi" w:cstheme="minorHAnsi"/>
          <w:spacing w:val="-8"/>
        </w:rPr>
        <w:t xml:space="preserve"> </w:t>
      </w:r>
      <w:r w:rsidR="00E02E7B" w:rsidRPr="00412BFC">
        <w:rPr>
          <w:rFonts w:asciiTheme="minorHAnsi" w:hAnsiTheme="minorHAnsi" w:cstheme="minorHAnsi"/>
        </w:rPr>
        <w:t>disposition</w:t>
      </w:r>
      <w:r w:rsidR="00E02E7B" w:rsidRPr="00412BFC">
        <w:rPr>
          <w:rFonts w:asciiTheme="minorHAnsi" w:hAnsiTheme="minorHAnsi" w:cstheme="minorHAnsi"/>
          <w:spacing w:val="-8"/>
        </w:rPr>
        <w:t xml:space="preserve"> </w:t>
      </w:r>
      <w:r w:rsidR="00E02E7B" w:rsidRPr="00412BFC">
        <w:rPr>
          <w:rFonts w:asciiTheme="minorHAnsi" w:hAnsiTheme="minorHAnsi" w:cstheme="minorHAnsi"/>
        </w:rPr>
        <w:t>sur</w:t>
      </w:r>
      <w:r w:rsidR="00E02E7B" w:rsidRPr="00412BFC">
        <w:rPr>
          <w:rFonts w:asciiTheme="minorHAnsi" w:hAnsiTheme="minorHAnsi" w:cstheme="minorHAnsi"/>
          <w:spacing w:val="-8"/>
        </w:rPr>
        <w:t xml:space="preserve"> </w:t>
      </w:r>
      <w:r w:rsidR="00E02E7B" w:rsidRPr="00412BFC">
        <w:rPr>
          <w:rFonts w:asciiTheme="minorHAnsi" w:hAnsiTheme="minorHAnsi" w:cstheme="minorHAnsi"/>
        </w:rPr>
        <w:t>les</w:t>
      </w:r>
      <w:r w:rsidR="00E02E7B" w:rsidRPr="00412BFC">
        <w:rPr>
          <w:rFonts w:asciiTheme="minorHAnsi" w:hAnsiTheme="minorHAnsi" w:cstheme="minorHAnsi"/>
          <w:spacing w:val="-9"/>
        </w:rPr>
        <w:t xml:space="preserve"> </w:t>
      </w:r>
      <w:r w:rsidR="00E02E7B" w:rsidRPr="00412BFC">
        <w:rPr>
          <w:rFonts w:asciiTheme="minorHAnsi" w:hAnsiTheme="minorHAnsi" w:cstheme="minorHAnsi"/>
        </w:rPr>
        <w:t>iPads</w:t>
      </w:r>
      <w:r w:rsidR="00E02E7B" w:rsidRPr="00412BFC">
        <w:rPr>
          <w:rFonts w:asciiTheme="minorHAnsi" w:hAnsiTheme="minorHAnsi" w:cstheme="minorHAnsi"/>
          <w:spacing w:val="-9"/>
        </w:rPr>
        <w:t xml:space="preserve"> </w:t>
      </w:r>
      <w:r w:rsidR="00E02E7B" w:rsidRPr="00412BFC">
        <w:rPr>
          <w:rFonts w:asciiTheme="minorHAnsi" w:hAnsiTheme="minorHAnsi" w:cstheme="minorHAnsi"/>
        </w:rPr>
        <w:t>PNT</w:t>
      </w:r>
      <w:r w:rsidR="00E02E7B" w:rsidRPr="00412BFC">
        <w:rPr>
          <w:rFonts w:asciiTheme="minorHAnsi" w:hAnsiTheme="minorHAnsi" w:cstheme="minorHAnsi"/>
          <w:spacing w:val="-11"/>
        </w:rPr>
        <w:t xml:space="preserve"> </w:t>
      </w:r>
      <w:r w:rsidR="00E02E7B" w:rsidRPr="00412BFC">
        <w:rPr>
          <w:rFonts w:asciiTheme="minorHAnsi" w:hAnsiTheme="minorHAnsi" w:cstheme="minorHAnsi"/>
        </w:rPr>
        <w:t>au</w:t>
      </w:r>
      <w:r w:rsidR="00E02E7B" w:rsidRPr="00412BFC">
        <w:rPr>
          <w:rFonts w:asciiTheme="minorHAnsi" w:hAnsiTheme="minorHAnsi" w:cstheme="minorHAnsi"/>
          <w:spacing w:val="-9"/>
        </w:rPr>
        <w:t xml:space="preserve"> </w:t>
      </w:r>
      <w:r w:rsidR="00E02E7B" w:rsidRPr="00412BFC">
        <w:rPr>
          <w:rFonts w:asciiTheme="minorHAnsi" w:hAnsiTheme="minorHAnsi" w:cstheme="minorHAnsi"/>
        </w:rPr>
        <w:t>travers</w:t>
      </w:r>
      <w:r w:rsidR="00E02E7B" w:rsidRPr="00412BFC">
        <w:rPr>
          <w:rFonts w:asciiTheme="minorHAnsi" w:hAnsiTheme="minorHAnsi" w:cstheme="minorHAnsi"/>
          <w:spacing w:val="-9"/>
        </w:rPr>
        <w:t xml:space="preserve"> </w:t>
      </w:r>
      <w:r w:rsidR="00E02E7B" w:rsidRPr="00412BFC">
        <w:rPr>
          <w:rFonts w:asciiTheme="minorHAnsi" w:hAnsiTheme="minorHAnsi" w:cstheme="minorHAnsi"/>
        </w:rPr>
        <w:t>d’AIRWATCH</w:t>
      </w:r>
      <w:r w:rsidR="00E02E7B" w:rsidRPr="00412BFC">
        <w:rPr>
          <w:rFonts w:asciiTheme="minorHAnsi" w:hAnsiTheme="minorHAnsi" w:cstheme="minorHAnsi"/>
          <w:spacing w:val="-8"/>
        </w:rPr>
        <w:t xml:space="preserve"> </w:t>
      </w:r>
      <w:r w:rsidR="00E02E7B" w:rsidRPr="00412BFC">
        <w:rPr>
          <w:rFonts w:asciiTheme="minorHAnsi" w:hAnsiTheme="minorHAnsi" w:cstheme="minorHAnsi"/>
        </w:rPr>
        <w:t>un catalogue d’application.</w:t>
      </w:r>
    </w:p>
    <w:p w14:paraId="29D1ED1C" w14:textId="5A8B1B06" w:rsidR="005E57E4" w:rsidRPr="00412BFC" w:rsidRDefault="005E57E4" w:rsidP="005E57E4">
      <w:pPr>
        <w:pStyle w:val="Corpsdetexte"/>
        <w:spacing w:before="91" w:line="249" w:lineRule="auto"/>
        <w:ind w:left="284" w:right="14"/>
        <w:jc w:val="both"/>
        <w:rPr>
          <w:rFonts w:asciiTheme="minorHAnsi" w:hAnsiTheme="minorHAnsi" w:cstheme="minorHAnsi"/>
        </w:rPr>
      </w:pPr>
      <w:r w:rsidRPr="00412BFC">
        <w:rPr>
          <w:rFonts w:asciiTheme="minorHAnsi" w:hAnsiTheme="minorHAnsi" w:cstheme="minorHAnsi"/>
        </w:rPr>
        <w:t xml:space="preserve">-  </w:t>
      </w:r>
      <w:r w:rsidRPr="005B0461">
        <w:rPr>
          <w:rFonts w:asciiTheme="minorHAnsi" w:hAnsiTheme="minorHAnsi" w:cstheme="minorHAnsi"/>
        </w:rPr>
        <w:t>Type A</w:t>
      </w:r>
      <w:r w:rsidRPr="00412BFC">
        <w:rPr>
          <w:rFonts w:asciiTheme="minorHAnsi" w:hAnsiTheme="minorHAnsi" w:cstheme="minorHAnsi"/>
        </w:rPr>
        <w:t xml:space="preserve"> : Applications qui </w:t>
      </w:r>
      <w:r w:rsidRPr="005B0461">
        <w:rPr>
          <w:rFonts w:asciiTheme="minorHAnsi" w:hAnsiTheme="minorHAnsi" w:cstheme="minorHAnsi"/>
        </w:rPr>
        <w:t>remplacent des documents papier non critiques</w:t>
      </w:r>
      <w:r w:rsidRPr="00412BFC">
        <w:rPr>
          <w:rFonts w:asciiTheme="minorHAnsi" w:hAnsiTheme="minorHAnsi" w:cstheme="minorHAnsi"/>
        </w:rPr>
        <w:t xml:space="preserve"> (ex : documentation, météo, rapports, notes).</w:t>
      </w:r>
    </w:p>
    <w:p w14:paraId="0D2F518A" w14:textId="197C2D28" w:rsidR="005E57E4" w:rsidRPr="00412BFC" w:rsidRDefault="005E57E4" w:rsidP="005E57E4">
      <w:pPr>
        <w:pStyle w:val="Corpsdetexte"/>
        <w:spacing w:before="91" w:line="249" w:lineRule="auto"/>
        <w:ind w:left="284" w:right="14"/>
        <w:jc w:val="both"/>
        <w:rPr>
          <w:rFonts w:asciiTheme="minorHAnsi" w:hAnsiTheme="minorHAnsi" w:cstheme="minorHAnsi"/>
        </w:rPr>
      </w:pPr>
      <w:r w:rsidRPr="00412BFC">
        <w:rPr>
          <w:rFonts w:asciiTheme="minorHAnsi" w:hAnsiTheme="minorHAnsi" w:cstheme="minorHAnsi"/>
        </w:rPr>
        <w:t xml:space="preserve">-  </w:t>
      </w:r>
      <w:r w:rsidRPr="005B0461">
        <w:rPr>
          <w:rFonts w:asciiTheme="minorHAnsi" w:hAnsiTheme="minorHAnsi" w:cstheme="minorHAnsi"/>
        </w:rPr>
        <w:t>Type B</w:t>
      </w:r>
      <w:r w:rsidRPr="00412BFC">
        <w:rPr>
          <w:rFonts w:asciiTheme="minorHAnsi" w:hAnsiTheme="minorHAnsi" w:cstheme="minorHAnsi"/>
        </w:rPr>
        <w:t xml:space="preserve"> : Applications qui ont un </w:t>
      </w:r>
      <w:r w:rsidRPr="005B0461">
        <w:rPr>
          <w:rFonts w:asciiTheme="minorHAnsi" w:hAnsiTheme="minorHAnsi" w:cstheme="minorHAnsi"/>
        </w:rPr>
        <w:t>impact direct sur les performances ou la navigation</w:t>
      </w:r>
      <w:r w:rsidRPr="00412BFC">
        <w:rPr>
          <w:rFonts w:asciiTheme="minorHAnsi" w:hAnsiTheme="minorHAnsi" w:cstheme="minorHAnsi"/>
        </w:rPr>
        <w:t xml:space="preserve"> (ex : Flysmart+, LIDO mPilot).</w:t>
      </w:r>
    </w:p>
    <w:p w14:paraId="249DB153" w14:textId="619AE52D" w:rsidR="005E57E4" w:rsidRPr="00412BFC" w:rsidRDefault="005E57E4" w:rsidP="005E57E4">
      <w:pPr>
        <w:pStyle w:val="Corpsdetexte"/>
        <w:spacing w:before="91" w:line="249" w:lineRule="auto"/>
        <w:ind w:left="284" w:right="14"/>
        <w:jc w:val="both"/>
        <w:rPr>
          <w:rFonts w:asciiTheme="minorHAnsi" w:hAnsiTheme="minorHAnsi" w:cstheme="minorHAnsi"/>
        </w:rPr>
      </w:pPr>
      <w:r w:rsidRPr="00412BFC">
        <w:rPr>
          <w:rFonts w:asciiTheme="minorHAnsi" w:hAnsiTheme="minorHAnsi" w:cstheme="minorHAnsi"/>
        </w:rPr>
        <w:t>La définition exacte est décrite dans l’AMC2 SPA.EFB.100(b)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65"/>
        <w:gridCol w:w="2987"/>
        <w:gridCol w:w="1398"/>
      </w:tblGrid>
      <w:tr w:rsidR="005E57E4" w:rsidRPr="00412BFC" w14:paraId="7EA231A6" w14:textId="77777777" w:rsidTr="005E57E4">
        <w:trPr>
          <w:tblHeader/>
        </w:trPr>
        <w:tc>
          <w:tcPr>
            <w:tcW w:w="1845" w:type="pct"/>
            <w:vAlign w:val="center"/>
            <w:hideMark/>
          </w:tcPr>
          <w:p w14:paraId="5A8BFA93"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b/>
                <w:bCs/>
                <w:sz w:val="20"/>
              </w:rPr>
            </w:pPr>
            <w:r w:rsidRPr="00412BFC">
              <w:rPr>
                <w:rFonts w:asciiTheme="minorHAnsi" w:hAnsiTheme="minorHAnsi" w:cstheme="minorHAnsi"/>
                <w:b/>
                <w:bCs/>
                <w:sz w:val="20"/>
              </w:rPr>
              <w:t>Application</w:t>
            </w:r>
          </w:p>
        </w:tc>
        <w:tc>
          <w:tcPr>
            <w:tcW w:w="2149" w:type="pct"/>
            <w:vAlign w:val="center"/>
            <w:hideMark/>
          </w:tcPr>
          <w:p w14:paraId="4718ADB2"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b/>
                <w:bCs/>
                <w:sz w:val="20"/>
              </w:rPr>
            </w:pPr>
            <w:r w:rsidRPr="00412BFC">
              <w:rPr>
                <w:rFonts w:asciiTheme="minorHAnsi" w:hAnsiTheme="minorHAnsi" w:cstheme="minorHAnsi"/>
                <w:b/>
                <w:bCs/>
                <w:sz w:val="20"/>
              </w:rPr>
              <w:t>Administration</w:t>
            </w:r>
          </w:p>
        </w:tc>
        <w:tc>
          <w:tcPr>
            <w:tcW w:w="1006" w:type="pct"/>
            <w:vAlign w:val="center"/>
            <w:hideMark/>
          </w:tcPr>
          <w:p w14:paraId="07DE552A" w14:textId="09843CFB" w:rsidR="005E57E4" w:rsidRPr="00412BFC" w:rsidRDefault="005E57E4" w:rsidP="005E57E4">
            <w:pPr>
              <w:pStyle w:val="Paragraphedeliste"/>
              <w:tabs>
                <w:tab w:val="left" w:pos="723"/>
              </w:tabs>
              <w:spacing w:before="29"/>
              <w:ind w:left="284" w:right="14"/>
              <w:jc w:val="center"/>
              <w:rPr>
                <w:rFonts w:asciiTheme="minorHAnsi" w:hAnsiTheme="minorHAnsi" w:cstheme="minorHAnsi"/>
                <w:b/>
                <w:bCs/>
                <w:sz w:val="20"/>
              </w:rPr>
            </w:pPr>
            <w:r w:rsidRPr="00412BFC">
              <w:rPr>
                <w:rFonts w:asciiTheme="minorHAnsi" w:hAnsiTheme="minorHAnsi" w:cstheme="minorHAnsi"/>
                <w:b/>
                <w:bCs/>
                <w:sz w:val="20"/>
              </w:rPr>
              <w:t>Type A/B</w:t>
            </w:r>
          </w:p>
        </w:tc>
      </w:tr>
      <w:tr w:rsidR="005E57E4" w:rsidRPr="00412BFC" w14:paraId="79FA9738" w14:textId="77777777" w:rsidTr="005E57E4">
        <w:tc>
          <w:tcPr>
            <w:tcW w:w="1845" w:type="pct"/>
            <w:vAlign w:val="center"/>
            <w:hideMark/>
          </w:tcPr>
          <w:p w14:paraId="2F57A7AA"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Flysmart+</w:t>
            </w:r>
          </w:p>
        </w:tc>
        <w:tc>
          <w:tcPr>
            <w:tcW w:w="2149" w:type="pct"/>
            <w:vAlign w:val="center"/>
            <w:hideMark/>
          </w:tcPr>
          <w:p w14:paraId="50C7F00F"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BEOPS</w:t>
            </w:r>
          </w:p>
        </w:tc>
        <w:tc>
          <w:tcPr>
            <w:tcW w:w="1006" w:type="pct"/>
            <w:vAlign w:val="center"/>
            <w:hideMark/>
          </w:tcPr>
          <w:p w14:paraId="7CC78305"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B</w:t>
            </w:r>
          </w:p>
        </w:tc>
      </w:tr>
      <w:tr w:rsidR="005E57E4" w:rsidRPr="00412BFC" w14:paraId="1BE2FEF8" w14:textId="77777777" w:rsidTr="005E57E4">
        <w:tc>
          <w:tcPr>
            <w:tcW w:w="1845" w:type="pct"/>
            <w:vAlign w:val="center"/>
            <w:hideMark/>
          </w:tcPr>
          <w:p w14:paraId="1D883BE1"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Flysmart+ OLB</w:t>
            </w:r>
          </w:p>
        </w:tc>
        <w:tc>
          <w:tcPr>
            <w:tcW w:w="2149" w:type="pct"/>
            <w:vAlign w:val="center"/>
            <w:hideMark/>
          </w:tcPr>
          <w:p w14:paraId="0E6DD605"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BEOPS</w:t>
            </w:r>
          </w:p>
        </w:tc>
        <w:tc>
          <w:tcPr>
            <w:tcW w:w="1006" w:type="pct"/>
            <w:vAlign w:val="center"/>
            <w:hideMark/>
          </w:tcPr>
          <w:p w14:paraId="320079F0"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B</w:t>
            </w:r>
          </w:p>
        </w:tc>
      </w:tr>
      <w:tr w:rsidR="005E57E4" w:rsidRPr="00412BFC" w14:paraId="0691A012" w14:textId="77777777" w:rsidTr="005E57E4">
        <w:tc>
          <w:tcPr>
            <w:tcW w:w="1845" w:type="pct"/>
            <w:vAlign w:val="center"/>
            <w:hideMark/>
          </w:tcPr>
          <w:p w14:paraId="6E5C3939"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Flysmart+ TakeOff</w:t>
            </w:r>
          </w:p>
        </w:tc>
        <w:tc>
          <w:tcPr>
            <w:tcW w:w="2149" w:type="pct"/>
            <w:vAlign w:val="center"/>
            <w:hideMark/>
          </w:tcPr>
          <w:p w14:paraId="630C2455"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BEOPS</w:t>
            </w:r>
          </w:p>
        </w:tc>
        <w:tc>
          <w:tcPr>
            <w:tcW w:w="1006" w:type="pct"/>
            <w:vAlign w:val="center"/>
            <w:hideMark/>
          </w:tcPr>
          <w:p w14:paraId="30C1F356"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B</w:t>
            </w:r>
          </w:p>
        </w:tc>
      </w:tr>
      <w:tr w:rsidR="005E57E4" w:rsidRPr="00412BFC" w14:paraId="101B895F" w14:textId="77777777" w:rsidTr="005E57E4">
        <w:tc>
          <w:tcPr>
            <w:tcW w:w="1845" w:type="pct"/>
            <w:vAlign w:val="center"/>
            <w:hideMark/>
          </w:tcPr>
          <w:p w14:paraId="1BB67EF9"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Flysmart+ Landing</w:t>
            </w:r>
          </w:p>
        </w:tc>
        <w:tc>
          <w:tcPr>
            <w:tcW w:w="2149" w:type="pct"/>
            <w:vAlign w:val="center"/>
            <w:hideMark/>
          </w:tcPr>
          <w:p w14:paraId="4331E548"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BEOPS</w:t>
            </w:r>
          </w:p>
        </w:tc>
        <w:tc>
          <w:tcPr>
            <w:tcW w:w="1006" w:type="pct"/>
            <w:vAlign w:val="center"/>
            <w:hideMark/>
          </w:tcPr>
          <w:p w14:paraId="14F2253F"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B</w:t>
            </w:r>
          </w:p>
        </w:tc>
      </w:tr>
      <w:tr w:rsidR="005E57E4" w:rsidRPr="00412BFC" w14:paraId="2D456F51" w14:textId="77777777" w:rsidTr="005E57E4">
        <w:tc>
          <w:tcPr>
            <w:tcW w:w="1845" w:type="pct"/>
            <w:vAlign w:val="center"/>
            <w:hideMark/>
          </w:tcPr>
          <w:p w14:paraId="0B71BAAF"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lastRenderedPageBreak/>
              <w:t>Flysmart+ InFlight</w:t>
            </w:r>
          </w:p>
        </w:tc>
        <w:tc>
          <w:tcPr>
            <w:tcW w:w="2149" w:type="pct"/>
            <w:vAlign w:val="center"/>
            <w:hideMark/>
          </w:tcPr>
          <w:p w14:paraId="251395C1"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BEOPS</w:t>
            </w:r>
          </w:p>
        </w:tc>
        <w:tc>
          <w:tcPr>
            <w:tcW w:w="1006" w:type="pct"/>
            <w:vAlign w:val="center"/>
            <w:hideMark/>
          </w:tcPr>
          <w:p w14:paraId="35DC2C1E"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B</w:t>
            </w:r>
          </w:p>
        </w:tc>
      </w:tr>
      <w:tr w:rsidR="005E57E4" w:rsidRPr="00412BFC" w14:paraId="49DACB4A" w14:textId="77777777" w:rsidTr="005E57E4">
        <w:tc>
          <w:tcPr>
            <w:tcW w:w="1845" w:type="pct"/>
            <w:vAlign w:val="center"/>
            <w:hideMark/>
          </w:tcPr>
          <w:p w14:paraId="5BCC482C"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Flysmart+ Loadsheet</w:t>
            </w:r>
          </w:p>
        </w:tc>
        <w:tc>
          <w:tcPr>
            <w:tcW w:w="2149" w:type="pct"/>
            <w:vAlign w:val="center"/>
            <w:hideMark/>
          </w:tcPr>
          <w:p w14:paraId="46F9A058"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BEOPS</w:t>
            </w:r>
          </w:p>
        </w:tc>
        <w:tc>
          <w:tcPr>
            <w:tcW w:w="1006" w:type="pct"/>
            <w:vAlign w:val="center"/>
            <w:hideMark/>
          </w:tcPr>
          <w:p w14:paraId="2B87FA10"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B</w:t>
            </w:r>
          </w:p>
        </w:tc>
      </w:tr>
      <w:tr w:rsidR="005E57E4" w:rsidRPr="00412BFC" w14:paraId="0CFE34B9" w14:textId="77777777" w:rsidTr="005E57E4">
        <w:tc>
          <w:tcPr>
            <w:tcW w:w="1845" w:type="pct"/>
            <w:vAlign w:val="center"/>
            <w:hideMark/>
          </w:tcPr>
          <w:p w14:paraId="69B5AD06" w14:textId="5C4E2592"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Lido mPilot</w:t>
            </w:r>
          </w:p>
        </w:tc>
        <w:tc>
          <w:tcPr>
            <w:tcW w:w="2149" w:type="pct"/>
            <w:vAlign w:val="center"/>
            <w:hideMark/>
          </w:tcPr>
          <w:p w14:paraId="79BBA288"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BEOPS</w:t>
            </w:r>
          </w:p>
        </w:tc>
        <w:tc>
          <w:tcPr>
            <w:tcW w:w="1006" w:type="pct"/>
            <w:vAlign w:val="center"/>
            <w:hideMark/>
          </w:tcPr>
          <w:p w14:paraId="503E8088"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B</w:t>
            </w:r>
          </w:p>
        </w:tc>
      </w:tr>
      <w:tr w:rsidR="005E57E4" w:rsidRPr="00412BFC" w14:paraId="2B88E0C2" w14:textId="77777777" w:rsidTr="005E57E4">
        <w:tc>
          <w:tcPr>
            <w:tcW w:w="1845" w:type="pct"/>
            <w:vAlign w:val="center"/>
          </w:tcPr>
          <w:p w14:paraId="7617EE62" w14:textId="0171550A"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Mission+</w:t>
            </w:r>
          </w:p>
        </w:tc>
        <w:tc>
          <w:tcPr>
            <w:tcW w:w="2149" w:type="pct"/>
            <w:vAlign w:val="center"/>
          </w:tcPr>
          <w:p w14:paraId="0F212249" w14:textId="1986845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BEOPS</w:t>
            </w:r>
          </w:p>
        </w:tc>
        <w:tc>
          <w:tcPr>
            <w:tcW w:w="1006" w:type="pct"/>
            <w:vAlign w:val="center"/>
          </w:tcPr>
          <w:p w14:paraId="052D0797" w14:textId="588FB55A"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B</w:t>
            </w:r>
          </w:p>
        </w:tc>
      </w:tr>
      <w:tr w:rsidR="005E57E4" w:rsidRPr="00412BFC" w14:paraId="24144875" w14:textId="77777777" w:rsidTr="005E57E4">
        <w:tc>
          <w:tcPr>
            <w:tcW w:w="1845" w:type="pct"/>
            <w:vAlign w:val="center"/>
            <w:hideMark/>
          </w:tcPr>
          <w:p w14:paraId="0F3951F6"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Goodreader</w:t>
            </w:r>
          </w:p>
        </w:tc>
        <w:tc>
          <w:tcPr>
            <w:tcW w:w="2149" w:type="pct"/>
            <w:vAlign w:val="center"/>
            <w:hideMark/>
          </w:tcPr>
          <w:p w14:paraId="2509F90D"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IT</w:t>
            </w:r>
          </w:p>
        </w:tc>
        <w:tc>
          <w:tcPr>
            <w:tcW w:w="1006" w:type="pct"/>
            <w:vAlign w:val="center"/>
            <w:hideMark/>
          </w:tcPr>
          <w:p w14:paraId="21689C6E" w14:textId="3D34F98F"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B</w:t>
            </w:r>
          </w:p>
        </w:tc>
      </w:tr>
      <w:tr w:rsidR="005E57E4" w:rsidRPr="00412BFC" w14:paraId="7599406D" w14:textId="77777777" w:rsidTr="005E57E4">
        <w:tc>
          <w:tcPr>
            <w:tcW w:w="1845" w:type="pct"/>
            <w:vAlign w:val="center"/>
            <w:hideMark/>
          </w:tcPr>
          <w:p w14:paraId="392C6D0C"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eWas</w:t>
            </w:r>
          </w:p>
        </w:tc>
        <w:tc>
          <w:tcPr>
            <w:tcW w:w="2149" w:type="pct"/>
            <w:vAlign w:val="center"/>
            <w:hideMark/>
          </w:tcPr>
          <w:p w14:paraId="78603634"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BEOPS</w:t>
            </w:r>
          </w:p>
        </w:tc>
        <w:tc>
          <w:tcPr>
            <w:tcW w:w="1006" w:type="pct"/>
            <w:vAlign w:val="center"/>
            <w:hideMark/>
          </w:tcPr>
          <w:p w14:paraId="295D4BD7" w14:textId="7D36B2D4"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B</w:t>
            </w:r>
          </w:p>
        </w:tc>
      </w:tr>
      <w:tr w:rsidR="005E57E4" w:rsidRPr="00412BFC" w14:paraId="6A9E8BC1" w14:textId="77777777" w:rsidTr="005E57E4">
        <w:tc>
          <w:tcPr>
            <w:tcW w:w="1845" w:type="pct"/>
            <w:vAlign w:val="center"/>
            <w:hideMark/>
          </w:tcPr>
          <w:p w14:paraId="134990B5"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Rapport De Vol</w:t>
            </w:r>
          </w:p>
        </w:tc>
        <w:tc>
          <w:tcPr>
            <w:tcW w:w="2149" w:type="pct"/>
            <w:vAlign w:val="center"/>
            <w:hideMark/>
          </w:tcPr>
          <w:p w14:paraId="08413404"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IT</w:t>
            </w:r>
          </w:p>
        </w:tc>
        <w:tc>
          <w:tcPr>
            <w:tcW w:w="1006" w:type="pct"/>
            <w:vAlign w:val="center"/>
            <w:hideMark/>
          </w:tcPr>
          <w:p w14:paraId="6C4B4185"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A</w:t>
            </w:r>
          </w:p>
        </w:tc>
      </w:tr>
      <w:tr w:rsidR="005E57E4" w:rsidRPr="00412BFC" w14:paraId="0A5CA833" w14:textId="77777777" w:rsidTr="005E57E4">
        <w:tc>
          <w:tcPr>
            <w:tcW w:w="1845" w:type="pct"/>
            <w:vAlign w:val="center"/>
            <w:hideMark/>
          </w:tcPr>
          <w:p w14:paraId="5F6454C3"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Trent 700 &amp; 7000</w:t>
            </w:r>
          </w:p>
        </w:tc>
        <w:tc>
          <w:tcPr>
            <w:tcW w:w="2149" w:type="pct"/>
            <w:vAlign w:val="center"/>
            <w:hideMark/>
          </w:tcPr>
          <w:p w14:paraId="27149B07"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IT</w:t>
            </w:r>
          </w:p>
        </w:tc>
        <w:tc>
          <w:tcPr>
            <w:tcW w:w="1006" w:type="pct"/>
            <w:vAlign w:val="center"/>
            <w:hideMark/>
          </w:tcPr>
          <w:p w14:paraId="4DF42027"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A</w:t>
            </w:r>
          </w:p>
        </w:tc>
      </w:tr>
      <w:tr w:rsidR="005E57E4" w:rsidRPr="00412BFC" w14:paraId="2DD17208" w14:textId="77777777" w:rsidTr="005E57E4">
        <w:tc>
          <w:tcPr>
            <w:tcW w:w="1845" w:type="pct"/>
            <w:vAlign w:val="center"/>
            <w:hideMark/>
          </w:tcPr>
          <w:p w14:paraId="1FAD6939"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Safety Notes</w:t>
            </w:r>
          </w:p>
        </w:tc>
        <w:tc>
          <w:tcPr>
            <w:tcW w:w="2149" w:type="pct"/>
            <w:vAlign w:val="center"/>
            <w:hideMark/>
          </w:tcPr>
          <w:p w14:paraId="5AAA6820"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AQ-SGS</w:t>
            </w:r>
          </w:p>
        </w:tc>
        <w:tc>
          <w:tcPr>
            <w:tcW w:w="1006" w:type="pct"/>
            <w:vAlign w:val="center"/>
            <w:hideMark/>
          </w:tcPr>
          <w:p w14:paraId="4E2EB76C"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A</w:t>
            </w:r>
          </w:p>
        </w:tc>
      </w:tr>
      <w:tr w:rsidR="005E57E4" w:rsidRPr="00412BFC" w14:paraId="07F640FF" w14:textId="77777777" w:rsidTr="00E12736">
        <w:tc>
          <w:tcPr>
            <w:tcW w:w="1845" w:type="pct"/>
            <w:vAlign w:val="center"/>
            <w:hideMark/>
          </w:tcPr>
          <w:p w14:paraId="57106643"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Safety First</w:t>
            </w:r>
          </w:p>
        </w:tc>
        <w:tc>
          <w:tcPr>
            <w:tcW w:w="2149" w:type="pct"/>
            <w:hideMark/>
          </w:tcPr>
          <w:p w14:paraId="2B2FEB83" w14:textId="40C3B6F1"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BEOPS</w:t>
            </w:r>
          </w:p>
        </w:tc>
        <w:tc>
          <w:tcPr>
            <w:tcW w:w="1006" w:type="pct"/>
            <w:vAlign w:val="center"/>
            <w:hideMark/>
          </w:tcPr>
          <w:p w14:paraId="0BBEA86A"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A</w:t>
            </w:r>
          </w:p>
        </w:tc>
      </w:tr>
      <w:tr w:rsidR="005E57E4" w:rsidRPr="00412BFC" w14:paraId="21AA9C2B" w14:textId="77777777" w:rsidTr="00E12736">
        <w:tc>
          <w:tcPr>
            <w:tcW w:w="1845" w:type="pct"/>
            <w:vAlign w:val="center"/>
            <w:hideMark/>
          </w:tcPr>
          <w:p w14:paraId="0D281F07"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Airbus Win</w:t>
            </w:r>
          </w:p>
        </w:tc>
        <w:tc>
          <w:tcPr>
            <w:tcW w:w="2149" w:type="pct"/>
            <w:hideMark/>
          </w:tcPr>
          <w:p w14:paraId="573AFF59" w14:textId="5FFC617E"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BEOPS</w:t>
            </w:r>
          </w:p>
        </w:tc>
        <w:tc>
          <w:tcPr>
            <w:tcW w:w="1006" w:type="pct"/>
            <w:vAlign w:val="center"/>
            <w:hideMark/>
          </w:tcPr>
          <w:p w14:paraId="2C0F8FB3"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A</w:t>
            </w:r>
          </w:p>
        </w:tc>
      </w:tr>
      <w:tr w:rsidR="005E57E4" w:rsidRPr="00412BFC" w14:paraId="2B66A19E" w14:textId="77777777" w:rsidTr="005E57E4">
        <w:tc>
          <w:tcPr>
            <w:tcW w:w="1845" w:type="pct"/>
            <w:vAlign w:val="center"/>
            <w:hideMark/>
          </w:tcPr>
          <w:p w14:paraId="2935DE96"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Skybreathe</w:t>
            </w:r>
          </w:p>
        </w:tc>
        <w:tc>
          <w:tcPr>
            <w:tcW w:w="2149" w:type="pct"/>
            <w:vAlign w:val="center"/>
            <w:hideMark/>
          </w:tcPr>
          <w:p w14:paraId="12A8E67A"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BEOPS</w:t>
            </w:r>
          </w:p>
        </w:tc>
        <w:tc>
          <w:tcPr>
            <w:tcW w:w="1006" w:type="pct"/>
            <w:vAlign w:val="center"/>
            <w:hideMark/>
          </w:tcPr>
          <w:p w14:paraId="69A1F04E"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A</w:t>
            </w:r>
          </w:p>
        </w:tc>
      </w:tr>
      <w:tr w:rsidR="005E57E4" w:rsidRPr="00412BFC" w14:paraId="5DA87938" w14:textId="77777777" w:rsidTr="005E57E4">
        <w:tc>
          <w:tcPr>
            <w:tcW w:w="1845" w:type="pct"/>
            <w:vAlign w:val="center"/>
            <w:hideMark/>
          </w:tcPr>
          <w:p w14:paraId="1B52F0C2"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Jet Fueling</w:t>
            </w:r>
          </w:p>
        </w:tc>
        <w:tc>
          <w:tcPr>
            <w:tcW w:w="2149" w:type="pct"/>
            <w:vAlign w:val="center"/>
            <w:hideMark/>
          </w:tcPr>
          <w:p w14:paraId="57EB0B75"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IT</w:t>
            </w:r>
          </w:p>
        </w:tc>
        <w:tc>
          <w:tcPr>
            <w:tcW w:w="1006" w:type="pct"/>
            <w:vAlign w:val="center"/>
            <w:hideMark/>
          </w:tcPr>
          <w:p w14:paraId="76EDB9CD"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A</w:t>
            </w:r>
          </w:p>
        </w:tc>
      </w:tr>
      <w:tr w:rsidR="005E57E4" w:rsidRPr="00412BFC" w14:paraId="2E17281F" w14:textId="77777777" w:rsidTr="005E57E4">
        <w:tc>
          <w:tcPr>
            <w:tcW w:w="1845" w:type="pct"/>
            <w:vAlign w:val="center"/>
            <w:hideMark/>
          </w:tcPr>
          <w:p w14:paraId="233F3702"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Aero Weather</w:t>
            </w:r>
          </w:p>
        </w:tc>
        <w:tc>
          <w:tcPr>
            <w:tcW w:w="2149" w:type="pct"/>
            <w:vAlign w:val="center"/>
            <w:hideMark/>
          </w:tcPr>
          <w:p w14:paraId="4B2DFD26"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IT</w:t>
            </w:r>
          </w:p>
        </w:tc>
        <w:tc>
          <w:tcPr>
            <w:tcW w:w="1006" w:type="pct"/>
            <w:vAlign w:val="center"/>
            <w:hideMark/>
          </w:tcPr>
          <w:p w14:paraId="0DC62FE6"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A</w:t>
            </w:r>
          </w:p>
        </w:tc>
      </w:tr>
      <w:tr w:rsidR="005E57E4" w:rsidRPr="00412BFC" w14:paraId="33418B9E" w14:textId="77777777" w:rsidTr="005E57E4">
        <w:tc>
          <w:tcPr>
            <w:tcW w:w="1845" w:type="pct"/>
            <w:vAlign w:val="center"/>
            <w:hideMark/>
          </w:tcPr>
          <w:p w14:paraId="496B0514"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Stream</w:t>
            </w:r>
          </w:p>
        </w:tc>
        <w:tc>
          <w:tcPr>
            <w:tcW w:w="2149" w:type="pct"/>
            <w:vAlign w:val="center"/>
            <w:hideMark/>
          </w:tcPr>
          <w:p w14:paraId="29AEA59C"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AQ-SGS</w:t>
            </w:r>
          </w:p>
        </w:tc>
        <w:tc>
          <w:tcPr>
            <w:tcW w:w="1006" w:type="pct"/>
            <w:vAlign w:val="center"/>
            <w:hideMark/>
          </w:tcPr>
          <w:p w14:paraId="398B919A"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A</w:t>
            </w:r>
          </w:p>
        </w:tc>
      </w:tr>
      <w:tr w:rsidR="005E57E4" w:rsidRPr="00412BFC" w14:paraId="5E4566EC" w14:textId="77777777" w:rsidTr="005E57E4">
        <w:tc>
          <w:tcPr>
            <w:tcW w:w="1845" w:type="pct"/>
            <w:vAlign w:val="center"/>
            <w:hideMark/>
          </w:tcPr>
          <w:p w14:paraId="7495EF3B"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Crowdstrike</w:t>
            </w:r>
          </w:p>
        </w:tc>
        <w:tc>
          <w:tcPr>
            <w:tcW w:w="2149" w:type="pct"/>
            <w:vAlign w:val="center"/>
            <w:hideMark/>
          </w:tcPr>
          <w:p w14:paraId="3707AB89"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IT</w:t>
            </w:r>
          </w:p>
        </w:tc>
        <w:tc>
          <w:tcPr>
            <w:tcW w:w="1006" w:type="pct"/>
            <w:vAlign w:val="center"/>
            <w:hideMark/>
          </w:tcPr>
          <w:p w14:paraId="63F49B67"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A</w:t>
            </w:r>
          </w:p>
        </w:tc>
      </w:tr>
      <w:tr w:rsidR="005E57E4" w:rsidRPr="00412BFC" w14:paraId="7AC5A4D9" w14:textId="77777777" w:rsidTr="005E57E4">
        <w:tc>
          <w:tcPr>
            <w:tcW w:w="1845" w:type="pct"/>
            <w:vAlign w:val="center"/>
            <w:hideMark/>
          </w:tcPr>
          <w:p w14:paraId="278A5503"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Crew Rest</w:t>
            </w:r>
          </w:p>
        </w:tc>
        <w:tc>
          <w:tcPr>
            <w:tcW w:w="2149" w:type="pct"/>
            <w:vAlign w:val="center"/>
            <w:hideMark/>
          </w:tcPr>
          <w:p w14:paraId="00EC0F70"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IT</w:t>
            </w:r>
          </w:p>
        </w:tc>
        <w:tc>
          <w:tcPr>
            <w:tcW w:w="1006" w:type="pct"/>
            <w:vAlign w:val="center"/>
            <w:hideMark/>
          </w:tcPr>
          <w:p w14:paraId="6464D4E7"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A</w:t>
            </w:r>
          </w:p>
        </w:tc>
      </w:tr>
      <w:tr w:rsidR="005E57E4" w:rsidRPr="00412BFC" w14:paraId="2F48A4C1" w14:textId="77777777" w:rsidTr="005E57E4">
        <w:tc>
          <w:tcPr>
            <w:tcW w:w="1845" w:type="pct"/>
            <w:vAlign w:val="center"/>
            <w:hideMark/>
          </w:tcPr>
          <w:p w14:paraId="0B52070E"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Hinsight</w:t>
            </w:r>
          </w:p>
        </w:tc>
        <w:tc>
          <w:tcPr>
            <w:tcW w:w="2149" w:type="pct"/>
            <w:vAlign w:val="center"/>
            <w:hideMark/>
          </w:tcPr>
          <w:p w14:paraId="64E55F0D"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Formation</w:t>
            </w:r>
          </w:p>
        </w:tc>
        <w:tc>
          <w:tcPr>
            <w:tcW w:w="1006" w:type="pct"/>
            <w:vAlign w:val="center"/>
            <w:hideMark/>
          </w:tcPr>
          <w:p w14:paraId="169FDC2A"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A</w:t>
            </w:r>
          </w:p>
        </w:tc>
      </w:tr>
      <w:tr w:rsidR="005E57E4" w:rsidRPr="00412BFC" w14:paraId="7F5904E1" w14:textId="77777777" w:rsidTr="005E57E4">
        <w:tc>
          <w:tcPr>
            <w:tcW w:w="1845" w:type="pct"/>
            <w:vAlign w:val="center"/>
            <w:hideMark/>
          </w:tcPr>
          <w:p w14:paraId="10E55888"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HinFact</w:t>
            </w:r>
          </w:p>
        </w:tc>
        <w:tc>
          <w:tcPr>
            <w:tcW w:w="2149" w:type="pct"/>
            <w:vAlign w:val="center"/>
            <w:hideMark/>
          </w:tcPr>
          <w:p w14:paraId="498219C5"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Formation</w:t>
            </w:r>
          </w:p>
        </w:tc>
        <w:tc>
          <w:tcPr>
            <w:tcW w:w="1006" w:type="pct"/>
            <w:vAlign w:val="center"/>
            <w:hideMark/>
          </w:tcPr>
          <w:p w14:paraId="280074AD"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A</w:t>
            </w:r>
          </w:p>
        </w:tc>
      </w:tr>
      <w:tr w:rsidR="005E57E4" w:rsidRPr="00412BFC" w14:paraId="7D54D592" w14:textId="77777777" w:rsidTr="005E57E4">
        <w:tc>
          <w:tcPr>
            <w:tcW w:w="1845" w:type="pct"/>
            <w:vAlign w:val="center"/>
            <w:hideMark/>
          </w:tcPr>
          <w:p w14:paraId="151D28B9"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Cassiopée</w:t>
            </w:r>
          </w:p>
        </w:tc>
        <w:tc>
          <w:tcPr>
            <w:tcW w:w="2149" w:type="pct"/>
            <w:vAlign w:val="center"/>
            <w:hideMark/>
          </w:tcPr>
          <w:p w14:paraId="1AAFF3C9"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AQ-SGS</w:t>
            </w:r>
          </w:p>
        </w:tc>
        <w:tc>
          <w:tcPr>
            <w:tcW w:w="1006" w:type="pct"/>
            <w:vAlign w:val="center"/>
            <w:hideMark/>
          </w:tcPr>
          <w:p w14:paraId="3B464216" w14:textId="77777777" w:rsidR="005E57E4" w:rsidRPr="00412BFC" w:rsidRDefault="005E57E4" w:rsidP="005E57E4">
            <w:pPr>
              <w:pStyle w:val="Paragraphedeliste"/>
              <w:tabs>
                <w:tab w:val="left" w:pos="723"/>
              </w:tabs>
              <w:spacing w:before="29"/>
              <w:ind w:left="284" w:right="14"/>
              <w:jc w:val="center"/>
              <w:rPr>
                <w:rFonts w:asciiTheme="minorHAnsi" w:hAnsiTheme="minorHAnsi" w:cstheme="minorHAnsi"/>
                <w:sz w:val="20"/>
              </w:rPr>
            </w:pPr>
            <w:r w:rsidRPr="00412BFC">
              <w:rPr>
                <w:rFonts w:asciiTheme="minorHAnsi" w:hAnsiTheme="minorHAnsi" w:cstheme="minorHAnsi"/>
                <w:sz w:val="20"/>
              </w:rPr>
              <w:t>A</w:t>
            </w:r>
          </w:p>
        </w:tc>
      </w:tr>
    </w:tbl>
    <w:p w14:paraId="49B8B20B" w14:textId="10EBE9FA" w:rsidR="00DE7CE6" w:rsidRPr="00412BFC" w:rsidRDefault="00DE7CE6" w:rsidP="00955598">
      <w:pPr>
        <w:pStyle w:val="Paragraphedeliste"/>
        <w:tabs>
          <w:tab w:val="left" w:pos="723"/>
        </w:tabs>
        <w:spacing w:before="29"/>
        <w:ind w:left="284" w:right="14" w:firstLine="0"/>
        <w:jc w:val="both"/>
        <w:rPr>
          <w:rFonts w:asciiTheme="minorHAnsi" w:hAnsiTheme="minorHAnsi" w:cstheme="minorHAnsi"/>
          <w:sz w:val="20"/>
        </w:rPr>
      </w:pPr>
    </w:p>
    <w:sectPr w:rsidR="00DE7CE6" w:rsidRPr="00412BFC" w:rsidSect="00D7076F">
      <w:headerReference w:type="even" r:id="rId84"/>
      <w:pgSz w:w="8400" w:h="11900"/>
      <w:pgMar w:top="720" w:right="720" w:bottom="720" w:left="720" w:header="227"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6D4A10" w14:textId="77777777" w:rsidR="00B27EA0" w:rsidRDefault="00B27EA0">
      <w:r>
        <w:separator/>
      </w:r>
    </w:p>
  </w:endnote>
  <w:endnote w:type="continuationSeparator" w:id="0">
    <w:p w14:paraId="3D04212B" w14:textId="77777777" w:rsidR="00B27EA0" w:rsidRDefault="00B27E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6251498"/>
      <w:docPartObj>
        <w:docPartGallery w:val="Page Numbers (Bottom of Page)"/>
        <w:docPartUnique/>
      </w:docPartObj>
    </w:sdtPr>
    <w:sdtEndPr/>
    <w:sdtContent>
      <w:p w14:paraId="312D950C" w14:textId="6A66205C" w:rsidR="00631BF0" w:rsidRDefault="00631BF0">
        <w:pPr>
          <w:pStyle w:val="Pieddepage"/>
          <w:jc w:val="right"/>
        </w:pPr>
        <w:r>
          <w:fldChar w:fldCharType="begin"/>
        </w:r>
        <w:r>
          <w:instrText>PAGE   \* MERGEFORMAT</w:instrText>
        </w:r>
        <w:r>
          <w:fldChar w:fldCharType="separate"/>
        </w:r>
        <w:r>
          <w:rPr>
            <w:lang w:val="en-GB"/>
          </w:rPr>
          <w:t>2</w:t>
        </w:r>
        <w:r>
          <w:fldChar w:fldCharType="end"/>
        </w:r>
      </w:p>
    </w:sdtContent>
  </w:sdt>
  <w:p w14:paraId="70C73153" w14:textId="77777777" w:rsidR="00DE7CE6" w:rsidRDefault="00DE7CE6">
    <w:pPr>
      <w:pStyle w:val="Corpsdetexte"/>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11DAB4" w14:textId="77777777" w:rsidR="00B27EA0" w:rsidRDefault="00B27EA0">
      <w:r>
        <w:separator/>
      </w:r>
    </w:p>
  </w:footnote>
  <w:footnote w:type="continuationSeparator" w:id="0">
    <w:p w14:paraId="62DB90DD" w14:textId="77777777" w:rsidR="00B27EA0" w:rsidRDefault="00B27E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54ED9" w14:textId="77D19CEC" w:rsidR="00D7076F" w:rsidRDefault="00D7076F">
    <w:pPr>
      <w:pStyle w:val="En-tte"/>
    </w:pPr>
  </w:p>
  <w:tbl>
    <w:tblPr>
      <w:tblStyle w:val="Grilledutableau"/>
      <w:tblW w:w="4994" w:type="pct"/>
      <w:tblInd w:w="-5" w:type="dxa"/>
      <w:tblLook w:val="04A0" w:firstRow="1" w:lastRow="0" w:firstColumn="1" w:lastColumn="0" w:noHBand="0" w:noVBand="1"/>
    </w:tblPr>
    <w:tblGrid>
      <w:gridCol w:w="2150"/>
      <w:gridCol w:w="3091"/>
      <w:gridCol w:w="1701"/>
    </w:tblGrid>
    <w:tr w:rsidR="00D7076F" w:rsidRPr="00D7076F" w14:paraId="51F07B3C" w14:textId="77777777" w:rsidTr="00C26D64">
      <w:trPr>
        <w:trHeight w:val="416"/>
      </w:trPr>
      <w:tc>
        <w:tcPr>
          <w:tcW w:w="1549" w:type="pct"/>
          <w:vMerge w:val="restart"/>
          <w:vAlign w:val="center"/>
        </w:tcPr>
        <w:p w14:paraId="67BEABE7" w14:textId="3EC19106" w:rsidR="00D7076F" w:rsidRPr="00D7076F" w:rsidRDefault="00D7076F" w:rsidP="00D7076F">
          <w:pPr>
            <w:rPr>
              <w:rFonts w:ascii="Arial" w:hAnsi="Arial" w:cs="Arial"/>
              <w:sz w:val="20"/>
              <w:szCs w:val="20"/>
            </w:rPr>
          </w:pPr>
          <w:r w:rsidRPr="00D17C7D">
            <w:rPr>
              <w:rFonts w:ascii="Arial" w:hAnsi="Arial" w:cs="Arial"/>
              <w:noProof/>
            </w:rPr>
            <w:drawing>
              <wp:anchor distT="0" distB="0" distL="114300" distR="114300" simplePos="0" relativeHeight="485073408" behindDoc="0" locked="0" layoutInCell="1" allowOverlap="1" wp14:anchorId="22E5738A" wp14:editId="61F65CE0">
                <wp:simplePos x="0" y="0"/>
                <wp:positionH relativeFrom="column">
                  <wp:posOffset>41275</wp:posOffset>
                </wp:positionH>
                <wp:positionV relativeFrom="paragraph">
                  <wp:posOffset>-24130</wp:posOffset>
                </wp:positionV>
                <wp:extent cx="1181735" cy="139700"/>
                <wp:effectExtent l="0" t="0" r="0" b="0"/>
                <wp:wrapNone/>
                <wp:docPr id="474365504" name="Image 1" descr="Corsair France - Vols, réservation, billets d'avion | Cors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sair France - Vols, réservation, billets d'avion | Corsai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1735" cy="139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26" w:type="pct"/>
          <w:vAlign w:val="center"/>
        </w:tcPr>
        <w:p w14:paraId="18D5AB4A" w14:textId="77777777" w:rsidR="00D7076F" w:rsidRPr="00D7076F" w:rsidRDefault="00D7076F" w:rsidP="00D7076F">
          <w:pPr>
            <w:jc w:val="center"/>
            <w:rPr>
              <w:rFonts w:ascii="Arial" w:hAnsi="Arial" w:cs="Arial"/>
              <w:b/>
              <w:bCs/>
              <w:sz w:val="20"/>
              <w:szCs w:val="20"/>
            </w:rPr>
          </w:pPr>
          <w:r w:rsidRPr="00D7076F">
            <w:rPr>
              <w:rFonts w:ascii="Arial" w:hAnsi="Arial" w:cs="Arial"/>
              <w:b/>
              <w:bCs/>
              <w:sz w:val="20"/>
              <w:szCs w:val="20"/>
            </w:rPr>
            <w:t>PROCEDURE</w:t>
          </w:r>
        </w:p>
      </w:tc>
      <w:tc>
        <w:tcPr>
          <w:tcW w:w="1225" w:type="pct"/>
          <w:vAlign w:val="center"/>
        </w:tcPr>
        <w:p w14:paraId="5818FEB6" w14:textId="3523823A" w:rsidR="00D7076F" w:rsidRPr="00D7076F" w:rsidRDefault="00D7076F" w:rsidP="00D7076F">
          <w:pPr>
            <w:jc w:val="center"/>
            <w:rPr>
              <w:rFonts w:ascii="Arial" w:hAnsi="Arial" w:cs="Arial"/>
              <w:b/>
              <w:bCs/>
              <w:sz w:val="20"/>
              <w:szCs w:val="20"/>
            </w:rPr>
          </w:pPr>
          <w:r w:rsidRPr="00D7076F">
            <w:rPr>
              <w:rFonts w:ascii="Arial" w:hAnsi="Arial" w:cs="Arial"/>
              <w:b/>
              <w:bCs/>
              <w:sz w:val="20"/>
              <w:szCs w:val="20"/>
            </w:rPr>
            <w:t>BEO00</w:t>
          </w:r>
          <w:r>
            <w:rPr>
              <w:rFonts w:ascii="Arial" w:hAnsi="Arial" w:cs="Arial"/>
              <w:b/>
              <w:bCs/>
              <w:sz w:val="20"/>
              <w:szCs w:val="20"/>
            </w:rPr>
            <w:t>1</w:t>
          </w:r>
        </w:p>
      </w:tc>
    </w:tr>
    <w:tr w:rsidR="00D7076F" w:rsidRPr="00D7076F" w14:paraId="4A2C0B83" w14:textId="77777777" w:rsidTr="00C26D64">
      <w:trPr>
        <w:trHeight w:val="528"/>
      </w:trPr>
      <w:tc>
        <w:tcPr>
          <w:tcW w:w="1549" w:type="pct"/>
          <w:vMerge/>
        </w:tcPr>
        <w:p w14:paraId="11B494F3" w14:textId="77777777" w:rsidR="00D7076F" w:rsidRPr="00D7076F" w:rsidRDefault="00D7076F" w:rsidP="00D7076F">
          <w:pPr>
            <w:rPr>
              <w:rFonts w:ascii="Arial" w:hAnsi="Arial" w:cs="Arial"/>
              <w:noProof/>
              <w:sz w:val="20"/>
              <w:szCs w:val="20"/>
            </w:rPr>
          </w:pPr>
        </w:p>
      </w:tc>
      <w:tc>
        <w:tcPr>
          <w:tcW w:w="2226" w:type="pct"/>
          <w:vAlign w:val="center"/>
        </w:tcPr>
        <w:p w14:paraId="57C2F42F" w14:textId="65AC3CFD" w:rsidR="00D7076F" w:rsidRPr="00D7076F" w:rsidRDefault="00D7076F" w:rsidP="00D7076F">
          <w:pPr>
            <w:ind w:right="-46"/>
            <w:jc w:val="center"/>
            <w:rPr>
              <w:rFonts w:ascii="Arial" w:hAnsi="Arial" w:cs="Arial"/>
              <w:b/>
              <w:bCs/>
              <w:sz w:val="20"/>
              <w:szCs w:val="20"/>
            </w:rPr>
          </w:pPr>
          <w:r>
            <w:rPr>
              <w:rFonts w:ascii="Arial" w:hAnsi="Arial" w:cs="Arial"/>
              <w:b/>
              <w:bCs/>
              <w:sz w:val="20"/>
              <w:szCs w:val="20"/>
            </w:rPr>
            <w:t>Manuel d’administration EFB</w:t>
          </w:r>
        </w:p>
      </w:tc>
      <w:tc>
        <w:tcPr>
          <w:tcW w:w="1225" w:type="pct"/>
          <w:vAlign w:val="center"/>
        </w:tcPr>
        <w:p w14:paraId="6D1E9AF8" w14:textId="3FDD1F97" w:rsidR="00D7076F" w:rsidRPr="00D7076F" w:rsidRDefault="006E468D" w:rsidP="00D7076F">
          <w:pPr>
            <w:jc w:val="center"/>
            <w:rPr>
              <w:rFonts w:ascii="Arial" w:hAnsi="Arial" w:cs="Arial"/>
              <w:sz w:val="20"/>
              <w:szCs w:val="20"/>
            </w:rPr>
          </w:pPr>
          <w:r>
            <w:rPr>
              <w:rFonts w:ascii="Arial" w:hAnsi="Arial" w:cs="Arial"/>
              <w:sz w:val="20"/>
              <w:szCs w:val="20"/>
            </w:rPr>
            <w:t>07/05</w:t>
          </w:r>
          <w:r w:rsidR="00412BFC">
            <w:rPr>
              <w:rFonts w:ascii="Arial" w:hAnsi="Arial" w:cs="Arial"/>
              <w:sz w:val="20"/>
              <w:szCs w:val="20"/>
            </w:rPr>
            <w:t>/2025</w:t>
          </w:r>
        </w:p>
      </w:tc>
    </w:tr>
  </w:tbl>
  <w:p w14:paraId="6088A951" w14:textId="4045CD07" w:rsidR="00D7076F" w:rsidRDefault="00D7076F" w:rsidP="00D7076F">
    <w:pPr>
      <w:pStyle w:val="En-tte"/>
      <w:tabs>
        <w:tab w:val="clear" w:pos="4536"/>
        <w:tab w:val="clear" w:pos="9072"/>
        <w:tab w:val="left" w:pos="3348"/>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0A403" w14:textId="0DE2FDB7" w:rsidR="00DE7CE6" w:rsidRDefault="00E02E7B">
    <w:pPr>
      <w:pStyle w:val="Corpsdetexte"/>
      <w:spacing w:line="14" w:lineRule="auto"/>
    </w:pPr>
    <w:r>
      <w:rPr>
        <w:noProof/>
      </w:rPr>
      <mc:AlternateContent>
        <mc:Choice Requires="wps">
          <w:drawing>
            <wp:anchor distT="0" distB="0" distL="114300" distR="114300" simplePos="0" relativeHeight="15738368" behindDoc="0" locked="0" layoutInCell="1" allowOverlap="1" wp14:anchorId="0B078556" wp14:editId="517B9A80">
              <wp:simplePos x="0" y="0"/>
              <wp:positionH relativeFrom="page">
                <wp:posOffset>233045</wp:posOffset>
              </wp:positionH>
              <wp:positionV relativeFrom="page">
                <wp:posOffset>140970</wp:posOffset>
              </wp:positionV>
              <wp:extent cx="4583430" cy="455930"/>
              <wp:effectExtent l="0" t="0" r="0" b="0"/>
              <wp:wrapNone/>
              <wp:docPr id="118" name="docshape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3430" cy="455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1"/>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04"/>
                            <w:gridCol w:w="3968"/>
                            <w:gridCol w:w="1215"/>
                          </w:tblGrid>
                          <w:tr w:rsidR="00DE7CE6" w14:paraId="099E6F91" w14:textId="77777777">
                            <w:trPr>
                              <w:trHeight w:val="362"/>
                            </w:trPr>
                            <w:tc>
                              <w:tcPr>
                                <w:tcW w:w="1904" w:type="dxa"/>
                                <w:vMerge w:val="restart"/>
                              </w:tcPr>
                              <w:p w14:paraId="2A662B5E" w14:textId="77777777" w:rsidR="00DE7CE6" w:rsidRDefault="00DE7CE6">
                                <w:pPr>
                                  <w:pStyle w:val="TableParagraph"/>
                                  <w:ind w:left="0"/>
                                  <w:jc w:val="left"/>
                                  <w:rPr>
                                    <w:rFonts w:ascii="Times New Roman"/>
                                    <w:sz w:val="18"/>
                                  </w:rPr>
                                </w:pPr>
                              </w:p>
                            </w:tc>
                            <w:tc>
                              <w:tcPr>
                                <w:tcW w:w="3968" w:type="dxa"/>
                                <w:vMerge w:val="restart"/>
                              </w:tcPr>
                              <w:p w14:paraId="2C9A79EF" w14:textId="77777777" w:rsidR="00DE7CE6" w:rsidRDefault="00E02E7B">
                                <w:pPr>
                                  <w:pStyle w:val="TableParagraph"/>
                                  <w:spacing w:before="19"/>
                                  <w:ind w:left="450" w:right="454"/>
                                  <w:rPr>
                                    <w:b/>
                                    <w:sz w:val="20"/>
                                  </w:rPr>
                                </w:pPr>
                                <w:r>
                                  <w:rPr>
                                    <w:b/>
                                    <w:spacing w:val="-2"/>
                                    <w:sz w:val="20"/>
                                  </w:rPr>
                                  <w:t>MANUEL</w:t>
                                </w:r>
                                <w:r>
                                  <w:rPr>
                                    <w:b/>
                                    <w:spacing w:val="7"/>
                                    <w:sz w:val="20"/>
                                  </w:rPr>
                                  <w:t xml:space="preserve"> </w:t>
                                </w:r>
                                <w:r>
                                  <w:rPr>
                                    <w:b/>
                                    <w:spacing w:val="-2"/>
                                    <w:sz w:val="20"/>
                                  </w:rPr>
                                  <w:t>D’ADMINISTRATION</w:t>
                                </w:r>
                                <w:r>
                                  <w:rPr>
                                    <w:b/>
                                    <w:spacing w:val="9"/>
                                    <w:sz w:val="20"/>
                                  </w:rPr>
                                  <w:t xml:space="preserve"> </w:t>
                                </w:r>
                                <w:r>
                                  <w:rPr>
                                    <w:b/>
                                    <w:spacing w:val="-5"/>
                                    <w:sz w:val="20"/>
                                  </w:rPr>
                                  <w:t>EFB</w:t>
                                </w:r>
                              </w:p>
                              <w:p w14:paraId="3D4495EC" w14:textId="77777777" w:rsidR="00DE7CE6" w:rsidRDefault="00E02E7B">
                                <w:pPr>
                                  <w:pStyle w:val="TableParagraph"/>
                                  <w:spacing w:before="2"/>
                                  <w:ind w:left="451" w:right="454"/>
                                  <w:rPr>
                                    <w:sz w:val="18"/>
                                  </w:rPr>
                                </w:pPr>
                                <w:r>
                                  <w:rPr>
                                    <w:sz w:val="18"/>
                                  </w:rPr>
                                  <w:t>ADMINISTRATION</w:t>
                                </w:r>
                                <w:r>
                                  <w:rPr>
                                    <w:spacing w:val="-7"/>
                                    <w:sz w:val="18"/>
                                  </w:rPr>
                                  <w:t xml:space="preserve"> </w:t>
                                </w:r>
                                <w:r>
                                  <w:rPr>
                                    <w:sz w:val="18"/>
                                  </w:rPr>
                                  <w:t>GENERALE</w:t>
                                </w:r>
                                <w:r>
                                  <w:rPr>
                                    <w:spacing w:val="-6"/>
                                    <w:sz w:val="18"/>
                                  </w:rPr>
                                  <w:t xml:space="preserve"> </w:t>
                                </w:r>
                                <w:r>
                                  <w:rPr>
                                    <w:spacing w:val="-2"/>
                                    <w:sz w:val="18"/>
                                  </w:rPr>
                                  <w:t>HARDWARE</w:t>
                                </w:r>
                              </w:p>
                              <w:p w14:paraId="0B385F3F" w14:textId="77777777" w:rsidR="00DE7CE6" w:rsidRDefault="00E02E7B">
                                <w:pPr>
                                  <w:pStyle w:val="TableParagraph"/>
                                  <w:spacing w:before="7"/>
                                  <w:ind w:left="452" w:right="454"/>
                                  <w:rPr>
                                    <w:sz w:val="18"/>
                                  </w:rPr>
                                </w:pPr>
                                <w:r>
                                  <w:rPr>
                                    <w:sz w:val="18"/>
                                  </w:rPr>
                                  <w:t>Administration</w:t>
                                </w:r>
                                <w:r>
                                  <w:rPr>
                                    <w:spacing w:val="-7"/>
                                    <w:sz w:val="18"/>
                                  </w:rPr>
                                  <w:t xml:space="preserve"> </w:t>
                                </w:r>
                                <w:r>
                                  <w:rPr>
                                    <w:sz w:val="18"/>
                                  </w:rPr>
                                  <w:t>générale</w:t>
                                </w:r>
                                <w:r>
                                  <w:rPr>
                                    <w:spacing w:val="-6"/>
                                    <w:sz w:val="18"/>
                                  </w:rPr>
                                  <w:t xml:space="preserve"> </w:t>
                                </w:r>
                                <w:r>
                                  <w:rPr>
                                    <w:sz w:val="18"/>
                                  </w:rPr>
                                  <w:t>iPad</w:t>
                                </w:r>
                                <w:r>
                                  <w:rPr>
                                    <w:spacing w:val="-6"/>
                                    <w:sz w:val="18"/>
                                  </w:rPr>
                                  <w:t xml:space="preserve"> </w:t>
                                </w:r>
                                <w:r>
                                  <w:rPr>
                                    <w:spacing w:val="-2"/>
                                    <w:sz w:val="18"/>
                                  </w:rPr>
                                  <w:t>avion</w:t>
                                </w:r>
                              </w:p>
                            </w:tc>
                            <w:tc>
                              <w:tcPr>
                                <w:tcW w:w="1215" w:type="dxa"/>
                                <w:tcBorders>
                                  <w:bottom w:val="single" w:sz="6" w:space="0" w:color="000000"/>
                                </w:tcBorders>
                              </w:tcPr>
                              <w:p w14:paraId="0CAAA591" w14:textId="77777777" w:rsidR="00DE7CE6" w:rsidRDefault="00E02E7B">
                                <w:pPr>
                                  <w:pStyle w:val="TableParagraph"/>
                                  <w:spacing w:before="93"/>
                                  <w:ind w:left="24" w:right="32"/>
                                  <w:rPr>
                                    <w:rFonts w:ascii="Arial"/>
                                    <w:sz w:val="16"/>
                                  </w:rPr>
                                </w:pPr>
                                <w:r>
                                  <w:rPr>
                                    <w:rFonts w:ascii="Arial"/>
                                    <w:spacing w:val="-2"/>
                                    <w:sz w:val="16"/>
                                  </w:rPr>
                                  <w:t>BEO001-01-</w:t>
                                </w:r>
                                <w:r>
                                  <w:rPr>
                                    <w:rFonts w:ascii="Arial"/>
                                    <w:spacing w:val="-5"/>
                                    <w:sz w:val="16"/>
                                  </w:rPr>
                                  <w:fldChar w:fldCharType="begin"/>
                                </w:r>
                                <w:r>
                                  <w:rPr>
                                    <w:rFonts w:ascii="Arial"/>
                                    <w:spacing w:val="-5"/>
                                    <w:sz w:val="16"/>
                                  </w:rPr>
                                  <w:instrText xml:space="preserve"> PAGE </w:instrText>
                                </w:r>
                                <w:r>
                                  <w:rPr>
                                    <w:rFonts w:ascii="Arial"/>
                                    <w:spacing w:val="-5"/>
                                    <w:sz w:val="16"/>
                                  </w:rPr>
                                  <w:fldChar w:fldCharType="separate"/>
                                </w:r>
                                <w:r>
                                  <w:rPr>
                                    <w:rFonts w:ascii="Arial"/>
                                    <w:spacing w:val="-5"/>
                                    <w:sz w:val="16"/>
                                  </w:rPr>
                                  <w:t>10</w:t>
                                </w:r>
                                <w:r>
                                  <w:rPr>
                                    <w:rFonts w:ascii="Arial"/>
                                    <w:spacing w:val="-5"/>
                                    <w:sz w:val="16"/>
                                  </w:rPr>
                                  <w:fldChar w:fldCharType="end"/>
                                </w:r>
                              </w:p>
                            </w:tc>
                          </w:tr>
                          <w:tr w:rsidR="00DE7CE6" w14:paraId="7EE0EC58" w14:textId="77777777">
                            <w:trPr>
                              <w:trHeight w:val="321"/>
                            </w:trPr>
                            <w:tc>
                              <w:tcPr>
                                <w:tcW w:w="1904" w:type="dxa"/>
                                <w:vMerge/>
                                <w:tcBorders>
                                  <w:top w:val="nil"/>
                                </w:tcBorders>
                              </w:tcPr>
                              <w:p w14:paraId="1E2AB085" w14:textId="77777777" w:rsidR="00DE7CE6" w:rsidRDefault="00DE7CE6">
                                <w:pPr>
                                  <w:rPr>
                                    <w:sz w:val="2"/>
                                    <w:szCs w:val="2"/>
                                  </w:rPr>
                                </w:pPr>
                              </w:p>
                            </w:tc>
                            <w:tc>
                              <w:tcPr>
                                <w:tcW w:w="3968" w:type="dxa"/>
                                <w:vMerge/>
                                <w:tcBorders>
                                  <w:top w:val="nil"/>
                                </w:tcBorders>
                              </w:tcPr>
                              <w:p w14:paraId="66C2A38C" w14:textId="77777777" w:rsidR="00DE7CE6" w:rsidRDefault="00DE7CE6">
                                <w:pPr>
                                  <w:rPr>
                                    <w:sz w:val="2"/>
                                    <w:szCs w:val="2"/>
                                  </w:rPr>
                                </w:pPr>
                              </w:p>
                            </w:tc>
                            <w:tc>
                              <w:tcPr>
                                <w:tcW w:w="1215" w:type="dxa"/>
                                <w:tcBorders>
                                  <w:top w:val="single" w:sz="6" w:space="0" w:color="000000"/>
                                </w:tcBorders>
                              </w:tcPr>
                              <w:p w14:paraId="54092BC4" w14:textId="63FC429D" w:rsidR="00DE7CE6" w:rsidRDefault="00E02E7B">
                                <w:pPr>
                                  <w:pStyle w:val="TableParagraph"/>
                                  <w:spacing w:before="18"/>
                                  <w:ind w:left="97" w:right="92"/>
                                  <w:rPr>
                                    <w:rFonts w:ascii="Arial"/>
                                    <w:sz w:val="16"/>
                                  </w:rPr>
                                </w:pPr>
                                <w:r>
                                  <w:rPr>
                                    <w:rFonts w:ascii="Arial"/>
                                    <w:sz w:val="16"/>
                                  </w:rPr>
                                  <w:t>A</w:t>
                                </w:r>
                                <w:r w:rsidR="00696FEA">
                                  <w:rPr>
                                    <w:rFonts w:ascii="Arial"/>
                                    <w:sz w:val="16"/>
                                  </w:rPr>
                                  <w:t>VR</w:t>
                                </w:r>
                                <w:r>
                                  <w:rPr>
                                    <w:rFonts w:ascii="Arial"/>
                                    <w:spacing w:val="-4"/>
                                    <w:sz w:val="16"/>
                                  </w:rPr>
                                  <w:t xml:space="preserve"> </w:t>
                                </w:r>
                                <w:r>
                                  <w:rPr>
                                    <w:rFonts w:ascii="Arial"/>
                                    <w:spacing w:val="-5"/>
                                    <w:sz w:val="16"/>
                                  </w:rPr>
                                  <w:t>2</w:t>
                                </w:r>
                                <w:r w:rsidR="00696FEA">
                                  <w:rPr>
                                    <w:rFonts w:ascii="Arial"/>
                                    <w:spacing w:val="-5"/>
                                    <w:sz w:val="16"/>
                                  </w:rPr>
                                  <w:t>4</w:t>
                                </w:r>
                              </w:p>
                            </w:tc>
                          </w:tr>
                        </w:tbl>
                        <w:p w14:paraId="15D7ECA0" w14:textId="77777777" w:rsidR="00DE7CE6" w:rsidRDefault="00DE7CE6">
                          <w:pPr>
                            <w:pStyle w:val="Corpsdetex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078556" id="_x0000_t202" coordsize="21600,21600" o:spt="202" path="m,l,21600r21600,l21600,xe">
              <v:stroke joinstyle="miter"/>
              <v:path gradientshapeok="t" o:connecttype="rect"/>
            </v:shapetype>
            <v:shape id="docshape14" o:spid="_x0000_s1028" type="#_x0000_t202" style="position:absolute;margin-left:18.35pt;margin-top:11.1pt;width:360.9pt;height:35.9pt;z-index:1573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" filled="f" stroked="f">
              <v:textbox inset="0,0,0,0">
                <w:txbxContent>
                  <w:tbl>
                    <w:tblPr>
                      <w:tblStyle w:val="TableNormal1"/>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04"/>
                      <w:gridCol w:w="3968"/>
                      <w:gridCol w:w="1215"/>
                    </w:tblGrid>
                    <w:tr w:rsidR="00DE7CE6" w14:paraId="099E6F91" w14:textId="77777777">
                      <w:trPr>
                        <w:trHeight w:val="362"/>
                      </w:trPr>
                      <w:tc>
                        <w:tcPr>
                          <w:tcW w:w="1904" w:type="dxa"/>
                          <w:vMerge w:val="restart"/>
                        </w:tcPr>
                        <w:p w14:paraId="2A662B5E" w14:textId="77777777" w:rsidR="00DE7CE6" w:rsidRDefault="00DE7CE6">
                          <w:pPr>
                            <w:pStyle w:val="TableParagraph"/>
                            <w:ind w:left="0"/>
                            <w:jc w:val="left"/>
                            <w:rPr>
                              <w:rFonts w:ascii="Times New Roman"/>
                              <w:sz w:val="18"/>
                            </w:rPr>
                          </w:pPr>
                        </w:p>
                      </w:tc>
                      <w:tc>
                        <w:tcPr>
                          <w:tcW w:w="3968" w:type="dxa"/>
                          <w:vMerge w:val="restart"/>
                        </w:tcPr>
                        <w:p w14:paraId="2C9A79EF" w14:textId="77777777" w:rsidR="00DE7CE6" w:rsidRDefault="00E02E7B">
                          <w:pPr>
                            <w:pStyle w:val="TableParagraph"/>
                            <w:spacing w:before="19"/>
                            <w:ind w:left="450" w:right="454"/>
                            <w:rPr>
                              <w:b/>
                              <w:sz w:val="20"/>
                            </w:rPr>
                          </w:pPr>
                          <w:r>
                            <w:rPr>
                              <w:b/>
                              <w:spacing w:val="-2"/>
                              <w:sz w:val="20"/>
                            </w:rPr>
                            <w:t>MANUEL</w:t>
                          </w:r>
                          <w:r>
                            <w:rPr>
                              <w:b/>
                              <w:spacing w:val="7"/>
                              <w:sz w:val="20"/>
                            </w:rPr>
                            <w:t xml:space="preserve"> </w:t>
                          </w:r>
                          <w:r>
                            <w:rPr>
                              <w:b/>
                              <w:spacing w:val="-2"/>
                              <w:sz w:val="20"/>
                            </w:rPr>
                            <w:t>D’ADMINISTRATION</w:t>
                          </w:r>
                          <w:r>
                            <w:rPr>
                              <w:b/>
                              <w:spacing w:val="9"/>
                              <w:sz w:val="20"/>
                            </w:rPr>
                            <w:t xml:space="preserve"> </w:t>
                          </w:r>
                          <w:r>
                            <w:rPr>
                              <w:b/>
                              <w:spacing w:val="-5"/>
                              <w:sz w:val="20"/>
                            </w:rPr>
                            <w:t>EFB</w:t>
                          </w:r>
                        </w:p>
                        <w:p w14:paraId="3D4495EC" w14:textId="77777777" w:rsidR="00DE7CE6" w:rsidRDefault="00E02E7B">
                          <w:pPr>
                            <w:pStyle w:val="TableParagraph"/>
                            <w:spacing w:before="2"/>
                            <w:ind w:left="451" w:right="454"/>
                            <w:rPr>
                              <w:sz w:val="18"/>
                            </w:rPr>
                          </w:pPr>
                          <w:r>
                            <w:rPr>
                              <w:sz w:val="18"/>
                            </w:rPr>
                            <w:t>ADMINISTRATION</w:t>
                          </w:r>
                          <w:r>
                            <w:rPr>
                              <w:spacing w:val="-7"/>
                              <w:sz w:val="18"/>
                            </w:rPr>
                            <w:t xml:space="preserve"> </w:t>
                          </w:r>
                          <w:r>
                            <w:rPr>
                              <w:sz w:val="18"/>
                            </w:rPr>
                            <w:t>GENERALE</w:t>
                          </w:r>
                          <w:r>
                            <w:rPr>
                              <w:spacing w:val="-6"/>
                              <w:sz w:val="18"/>
                            </w:rPr>
                            <w:t xml:space="preserve"> </w:t>
                          </w:r>
                          <w:r>
                            <w:rPr>
                              <w:spacing w:val="-2"/>
                              <w:sz w:val="18"/>
                            </w:rPr>
                            <w:t>HARDWARE</w:t>
                          </w:r>
                        </w:p>
                        <w:p w14:paraId="0B385F3F" w14:textId="77777777" w:rsidR="00DE7CE6" w:rsidRDefault="00E02E7B">
                          <w:pPr>
                            <w:pStyle w:val="TableParagraph"/>
                            <w:spacing w:before="7"/>
                            <w:ind w:left="452" w:right="454"/>
                            <w:rPr>
                              <w:sz w:val="18"/>
                            </w:rPr>
                          </w:pPr>
                          <w:r>
                            <w:rPr>
                              <w:sz w:val="18"/>
                            </w:rPr>
                            <w:t>Administration</w:t>
                          </w:r>
                          <w:r>
                            <w:rPr>
                              <w:spacing w:val="-7"/>
                              <w:sz w:val="18"/>
                            </w:rPr>
                            <w:t xml:space="preserve"> </w:t>
                          </w:r>
                          <w:r>
                            <w:rPr>
                              <w:sz w:val="18"/>
                            </w:rPr>
                            <w:t>générale</w:t>
                          </w:r>
                          <w:r>
                            <w:rPr>
                              <w:spacing w:val="-6"/>
                              <w:sz w:val="18"/>
                            </w:rPr>
                            <w:t xml:space="preserve"> </w:t>
                          </w:r>
                          <w:r>
                            <w:rPr>
                              <w:sz w:val="18"/>
                            </w:rPr>
                            <w:t>iPad</w:t>
                          </w:r>
                          <w:r>
                            <w:rPr>
                              <w:spacing w:val="-6"/>
                              <w:sz w:val="18"/>
                            </w:rPr>
                            <w:t xml:space="preserve"> </w:t>
                          </w:r>
                          <w:r>
                            <w:rPr>
                              <w:spacing w:val="-2"/>
                              <w:sz w:val="18"/>
                            </w:rPr>
                            <w:t>avion</w:t>
                          </w:r>
                        </w:p>
                      </w:tc>
                      <w:tc>
                        <w:tcPr>
                          <w:tcW w:w="1215" w:type="dxa"/>
                          <w:tcBorders>
                            <w:bottom w:val="single" w:sz="6" w:space="0" w:color="000000"/>
                          </w:tcBorders>
                        </w:tcPr>
                        <w:p w14:paraId="0CAAA591" w14:textId="77777777" w:rsidR="00DE7CE6" w:rsidRDefault="00E02E7B">
                          <w:pPr>
                            <w:pStyle w:val="TableParagraph"/>
                            <w:spacing w:before="93"/>
                            <w:ind w:left="24" w:right="32"/>
                            <w:rPr>
                              <w:rFonts w:ascii="Arial"/>
                              <w:sz w:val="16"/>
                            </w:rPr>
                          </w:pPr>
                          <w:r>
                            <w:rPr>
                              <w:rFonts w:ascii="Arial"/>
                              <w:spacing w:val="-2"/>
                              <w:sz w:val="16"/>
                            </w:rPr>
                            <w:t>BEO001-01-</w:t>
                          </w:r>
                          <w:r>
                            <w:rPr>
                              <w:rFonts w:ascii="Arial"/>
                              <w:spacing w:val="-5"/>
                              <w:sz w:val="16"/>
                            </w:rPr>
                            <w:fldChar w:fldCharType="begin"/>
                          </w:r>
                          <w:r>
                            <w:rPr>
                              <w:rFonts w:ascii="Arial"/>
                              <w:spacing w:val="-5"/>
                              <w:sz w:val="16"/>
                            </w:rPr>
                            <w:instrText xml:space="preserve"> PAGE </w:instrText>
                          </w:r>
                          <w:r>
                            <w:rPr>
                              <w:rFonts w:ascii="Arial"/>
                              <w:spacing w:val="-5"/>
                              <w:sz w:val="16"/>
                            </w:rPr>
                            <w:fldChar w:fldCharType="separate"/>
                          </w:r>
                          <w:r>
                            <w:rPr>
                              <w:rFonts w:ascii="Arial"/>
                              <w:spacing w:val="-5"/>
                              <w:sz w:val="16"/>
                            </w:rPr>
                            <w:t>10</w:t>
                          </w:r>
                          <w:r>
                            <w:rPr>
                              <w:rFonts w:ascii="Arial"/>
                              <w:spacing w:val="-5"/>
                              <w:sz w:val="16"/>
                            </w:rPr>
                            <w:fldChar w:fldCharType="end"/>
                          </w:r>
                        </w:p>
                      </w:tc>
                    </w:tr>
                    <w:tr w:rsidR="00DE7CE6" w14:paraId="7EE0EC58" w14:textId="77777777">
                      <w:trPr>
                        <w:trHeight w:val="321"/>
                      </w:trPr>
                      <w:tc>
                        <w:tcPr>
                          <w:tcW w:w="1904" w:type="dxa"/>
                          <w:vMerge/>
                          <w:tcBorders>
                            <w:top w:val="nil"/>
                          </w:tcBorders>
                        </w:tcPr>
                        <w:p w14:paraId="1E2AB085" w14:textId="77777777" w:rsidR="00DE7CE6" w:rsidRDefault="00DE7CE6">
                          <w:pPr>
                            <w:rPr>
                              <w:sz w:val="2"/>
                              <w:szCs w:val="2"/>
                            </w:rPr>
                          </w:pPr>
                        </w:p>
                      </w:tc>
                      <w:tc>
                        <w:tcPr>
                          <w:tcW w:w="3968" w:type="dxa"/>
                          <w:vMerge/>
                          <w:tcBorders>
                            <w:top w:val="nil"/>
                          </w:tcBorders>
                        </w:tcPr>
                        <w:p w14:paraId="66C2A38C" w14:textId="77777777" w:rsidR="00DE7CE6" w:rsidRDefault="00DE7CE6">
                          <w:pPr>
                            <w:rPr>
                              <w:sz w:val="2"/>
                              <w:szCs w:val="2"/>
                            </w:rPr>
                          </w:pPr>
                        </w:p>
                      </w:tc>
                      <w:tc>
                        <w:tcPr>
                          <w:tcW w:w="1215" w:type="dxa"/>
                          <w:tcBorders>
                            <w:top w:val="single" w:sz="6" w:space="0" w:color="000000"/>
                          </w:tcBorders>
                        </w:tcPr>
                        <w:p w14:paraId="54092BC4" w14:textId="63FC429D" w:rsidR="00DE7CE6" w:rsidRDefault="00E02E7B">
                          <w:pPr>
                            <w:pStyle w:val="TableParagraph"/>
                            <w:spacing w:before="18"/>
                            <w:ind w:left="97" w:right="92"/>
                            <w:rPr>
                              <w:rFonts w:ascii="Arial"/>
                              <w:sz w:val="16"/>
                            </w:rPr>
                          </w:pPr>
                          <w:r>
                            <w:rPr>
                              <w:rFonts w:ascii="Arial"/>
                              <w:sz w:val="16"/>
                            </w:rPr>
                            <w:t>A</w:t>
                          </w:r>
                          <w:r w:rsidR="00696FEA">
                            <w:rPr>
                              <w:rFonts w:ascii="Arial"/>
                              <w:sz w:val="16"/>
                            </w:rPr>
                            <w:t>VR</w:t>
                          </w:r>
                          <w:r>
                            <w:rPr>
                              <w:rFonts w:ascii="Arial"/>
                              <w:spacing w:val="-4"/>
                              <w:sz w:val="16"/>
                            </w:rPr>
                            <w:t xml:space="preserve"> </w:t>
                          </w:r>
                          <w:r>
                            <w:rPr>
                              <w:rFonts w:ascii="Arial"/>
                              <w:spacing w:val="-5"/>
                              <w:sz w:val="16"/>
                            </w:rPr>
                            <w:t>2</w:t>
                          </w:r>
                          <w:r w:rsidR="00696FEA">
                            <w:rPr>
                              <w:rFonts w:ascii="Arial"/>
                              <w:spacing w:val="-5"/>
                              <w:sz w:val="16"/>
                            </w:rPr>
                            <w:t>4</w:t>
                          </w:r>
                        </w:p>
                      </w:tc>
                    </w:tr>
                  </w:tbl>
                  <w:p w14:paraId="15D7ECA0" w14:textId="77777777" w:rsidR="00DE7CE6" w:rsidRDefault="00DE7CE6">
                    <w:pPr>
                      <w:pStyle w:val="Corpsdetexte"/>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9B6FC1" w14:textId="77777777" w:rsidR="00BB7E3A" w:rsidRDefault="00BB7E3A">
    <w:pPr>
      <w:pStyle w:val="Corpsdetexte"/>
      <w:spacing w:line="14" w:lineRule="auto"/>
    </w:pPr>
    <w:r>
      <w:rPr>
        <w:noProof/>
      </w:rPr>
      <mc:AlternateContent>
        <mc:Choice Requires="wps">
          <w:drawing>
            <wp:anchor distT="0" distB="0" distL="114300" distR="114300" simplePos="0" relativeHeight="485075456" behindDoc="0" locked="0" layoutInCell="1" allowOverlap="1" wp14:anchorId="41D3C84C" wp14:editId="74B7DC61">
              <wp:simplePos x="0" y="0"/>
              <wp:positionH relativeFrom="page">
                <wp:posOffset>233045</wp:posOffset>
              </wp:positionH>
              <wp:positionV relativeFrom="page">
                <wp:posOffset>140970</wp:posOffset>
              </wp:positionV>
              <wp:extent cx="4583430" cy="455930"/>
              <wp:effectExtent l="0" t="0" r="0" b="0"/>
              <wp:wrapNone/>
              <wp:docPr id="1444326234" name="docshape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3430" cy="455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1"/>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04"/>
                            <w:gridCol w:w="3968"/>
                            <w:gridCol w:w="1215"/>
                          </w:tblGrid>
                          <w:tr w:rsidR="00BB7E3A" w14:paraId="235D3230" w14:textId="77777777">
                            <w:trPr>
                              <w:trHeight w:val="362"/>
                            </w:trPr>
                            <w:tc>
                              <w:tcPr>
                                <w:tcW w:w="1904" w:type="dxa"/>
                                <w:vMerge w:val="restart"/>
                              </w:tcPr>
                              <w:p w14:paraId="336B62FE" w14:textId="77777777" w:rsidR="00BB7E3A" w:rsidRDefault="00BB7E3A">
                                <w:pPr>
                                  <w:pStyle w:val="TableParagraph"/>
                                  <w:ind w:left="0"/>
                                  <w:jc w:val="left"/>
                                  <w:rPr>
                                    <w:rFonts w:ascii="Times New Roman"/>
                                    <w:sz w:val="16"/>
                                  </w:rPr>
                                </w:pPr>
                              </w:p>
                            </w:tc>
                            <w:tc>
                              <w:tcPr>
                                <w:tcW w:w="3968" w:type="dxa"/>
                                <w:vMerge w:val="restart"/>
                              </w:tcPr>
                              <w:p w14:paraId="39C17640" w14:textId="77777777" w:rsidR="00BB7E3A" w:rsidRDefault="00BB7E3A">
                                <w:pPr>
                                  <w:pStyle w:val="TableParagraph"/>
                                  <w:spacing w:before="19"/>
                                  <w:ind w:left="450" w:right="454"/>
                                  <w:rPr>
                                    <w:b/>
                                    <w:sz w:val="20"/>
                                  </w:rPr>
                                </w:pPr>
                                <w:r>
                                  <w:rPr>
                                    <w:b/>
                                    <w:spacing w:val="-2"/>
                                    <w:sz w:val="20"/>
                                  </w:rPr>
                                  <w:t>MANUEL</w:t>
                                </w:r>
                                <w:r>
                                  <w:rPr>
                                    <w:b/>
                                    <w:spacing w:val="7"/>
                                    <w:sz w:val="20"/>
                                  </w:rPr>
                                  <w:t xml:space="preserve"> </w:t>
                                </w:r>
                                <w:r>
                                  <w:rPr>
                                    <w:b/>
                                    <w:spacing w:val="-2"/>
                                    <w:sz w:val="20"/>
                                  </w:rPr>
                                  <w:t>D’ADMINISTRATION</w:t>
                                </w:r>
                                <w:r>
                                  <w:rPr>
                                    <w:b/>
                                    <w:spacing w:val="9"/>
                                    <w:sz w:val="20"/>
                                  </w:rPr>
                                  <w:t xml:space="preserve"> </w:t>
                                </w:r>
                                <w:r>
                                  <w:rPr>
                                    <w:b/>
                                    <w:spacing w:val="-5"/>
                                    <w:sz w:val="20"/>
                                  </w:rPr>
                                  <w:t>EFB</w:t>
                                </w:r>
                              </w:p>
                              <w:p w14:paraId="4DE25622" w14:textId="77777777" w:rsidR="00BB7E3A" w:rsidRDefault="00BB7E3A">
                                <w:pPr>
                                  <w:pStyle w:val="TableParagraph"/>
                                  <w:spacing w:before="2"/>
                                  <w:ind w:left="454" w:right="454"/>
                                  <w:rPr>
                                    <w:sz w:val="18"/>
                                  </w:rPr>
                                </w:pPr>
                                <w:r>
                                  <w:rPr>
                                    <w:spacing w:val="-2"/>
                                    <w:sz w:val="18"/>
                                  </w:rPr>
                                  <w:t>ANNEXES</w:t>
                                </w:r>
                              </w:p>
                              <w:p w14:paraId="7F0F2ADE" w14:textId="77777777" w:rsidR="00BB7E3A" w:rsidRDefault="00BB7E3A">
                                <w:pPr>
                                  <w:pStyle w:val="TableParagraph"/>
                                  <w:spacing w:before="7"/>
                                  <w:ind w:left="452" w:right="454"/>
                                  <w:rPr>
                                    <w:sz w:val="18"/>
                                  </w:rPr>
                                </w:pPr>
                                <w:r>
                                  <w:rPr>
                                    <w:sz w:val="18"/>
                                  </w:rPr>
                                  <w:t>Autres</w:t>
                                </w:r>
                                <w:r>
                                  <w:rPr>
                                    <w:spacing w:val="-9"/>
                                    <w:sz w:val="18"/>
                                  </w:rPr>
                                  <w:t xml:space="preserve"> </w:t>
                                </w:r>
                                <w:r>
                                  <w:rPr>
                                    <w:sz w:val="18"/>
                                  </w:rPr>
                                  <w:t>applications</w:t>
                                </w:r>
                                <w:r>
                                  <w:rPr>
                                    <w:spacing w:val="-6"/>
                                    <w:sz w:val="18"/>
                                  </w:rPr>
                                  <w:t xml:space="preserve"> </w:t>
                                </w:r>
                                <w:r>
                                  <w:rPr>
                                    <w:spacing w:val="-4"/>
                                    <w:sz w:val="18"/>
                                  </w:rPr>
                                  <w:t>iPad</w:t>
                                </w:r>
                              </w:p>
                            </w:tc>
                            <w:tc>
                              <w:tcPr>
                                <w:tcW w:w="1215" w:type="dxa"/>
                                <w:tcBorders>
                                  <w:bottom w:val="single" w:sz="6" w:space="0" w:color="000000"/>
                                </w:tcBorders>
                              </w:tcPr>
                              <w:p w14:paraId="03EC82A9" w14:textId="77777777" w:rsidR="00BB7E3A" w:rsidRDefault="00BB7E3A">
                                <w:pPr>
                                  <w:pStyle w:val="TableParagraph"/>
                                  <w:spacing w:before="99"/>
                                  <w:ind w:left="24" w:right="32"/>
                                  <w:rPr>
                                    <w:rFonts w:ascii="Arial"/>
                                    <w:sz w:val="14"/>
                                  </w:rPr>
                                </w:pPr>
                                <w:r>
                                  <w:rPr>
                                    <w:rFonts w:ascii="Arial"/>
                                    <w:spacing w:val="-2"/>
                                    <w:sz w:val="14"/>
                                  </w:rPr>
                                  <w:t>BEO001-ANN-</w:t>
                                </w:r>
                                <w:r>
                                  <w:rPr>
                                    <w:rFonts w:ascii="Arial"/>
                                    <w:spacing w:val="-5"/>
                                    <w:sz w:val="14"/>
                                  </w:rPr>
                                  <w:fldChar w:fldCharType="begin"/>
                                </w:r>
                                <w:r>
                                  <w:rPr>
                                    <w:rFonts w:ascii="Arial"/>
                                    <w:spacing w:val="-5"/>
                                    <w:sz w:val="14"/>
                                  </w:rPr>
                                  <w:instrText xml:space="preserve"> PAGE </w:instrText>
                                </w:r>
                                <w:r>
                                  <w:rPr>
                                    <w:rFonts w:ascii="Arial"/>
                                    <w:spacing w:val="-5"/>
                                    <w:sz w:val="14"/>
                                  </w:rPr>
                                  <w:fldChar w:fldCharType="separate"/>
                                </w:r>
                                <w:r>
                                  <w:rPr>
                                    <w:rFonts w:ascii="Arial"/>
                                    <w:spacing w:val="-5"/>
                                    <w:sz w:val="14"/>
                                  </w:rPr>
                                  <w:t>10</w:t>
                                </w:r>
                                <w:r>
                                  <w:rPr>
                                    <w:rFonts w:ascii="Arial"/>
                                    <w:spacing w:val="-5"/>
                                    <w:sz w:val="14"/>
                                  </w:rPr>
                                  <w:fldChar w:fldCharType="end"/>
                                </w:r>
                              </w:p>
                            </w:tc>
                          </w:tr>
                          <w:tr w:rsidR="00BB7E3A" w14:paraId="64CB196E" w14:textId="77777777">
                            <w:trPr>
                              <w:trHeight w:val="321"/>
                            </w:trPr>
                            <w:tc>
                              <w:tcPr>
                                <w:tcW w:w="1904" w:type="dxa"/>
                                <w:vMerge/>
                                <w:tcBorders>
                                  <w:top w:val="nil"/>
                                </w:tcBorders>
                              </w:tcPr>
                              <w:p w14:paraId="495B1608" w14:textId="77777777" w:rsidR="00BB7E3A" w:rsidRDefault="00BB7E3A">
                                <w:pPr>
                                  <w:rPr>
                                    <w:sz w:val="2"/>
                                    <w:szCs w:val="2"/>
                                  </w:rPr>
                                </w:pPr>
                              </w:p>
                            </w:tc>
                            <w:tc>
                              <w:tcPr>
                                <w:tcW w:w="3968" w:type="dxa"/>
                                <w:vMerge/>
                                <w:tcBorders>
                                  <w:top w:val="nil"/>
                                </w:tcBorders>
                              </w:tcPr>
                              <w:p w14:paraId="46690C65" w14:textId="77777777" w:rsidR="00BB7E3A" w:rsidRDefault="00BB7E3A">
                                <w:pPr>
                                  <w:rPr>
                                    <w:sz w:val="2"/>
                                    <w:szCs w:val="2"/>
                                  </w:rPr>
                                </w:pPr>
                              </w:p>
                            </w:tc>
                            <w:tc>
                              <w:tcPr>
                                <w:tcW w:w="1215" w:type="dxa"/>
                                <w:tcBorders>
                                  <w:top w:val="single" w:sz="6" w:space="0" w:color="000000"/>
                                </w:tcBorders>
                              </w:tcPr>
                              <w:p w14:paraId="470D5037" w14:textId="77777777" w:rsidR="00BB7E3A" w:rsidRDefault="00BB7E3A">
                                <w:pPr>
                                  <w:pStyle w:val="TableParagraph"/>
                                  <w:spacing w:before="28"/>
                                  <w:ind w:left="97" w:right="20"/>
                                  <w:rPr>
                                    <w:rFonts w:ascii="Arial"/>
                                    <w:sz w:val="16"/>
                                  </w:rPr>
                                </w:pPr>
                                <w:r>
                                  <w:rPr>
                                    <w:rFonts w:ascii="Arial"/>
                                    <w:sz w:val="16"/>
                                  </w:rPr>
                                  <w:t>FEB</w:t>
                                </w:r>
                                <w:r>
                                  <w:rPr>
                                    <w:rFonts w:ascii="Arial"/>
                                    <w:spacing w:val="-4"/>
                                    <w:sz w:val="16"/>
                                  </w:rPr>
                                  <w:t xml:space="preserve"> </w:t>
                                </w:r>
                                <w:r>
                                  <w:rPr>
                                    <w:rFonts w:ascii="Arial"/>
                                    <w:spacing w:val="-5"/>
                                    <w:sz w:val="16"/>
                                  </w:rPr>
                                  <w:t>21</w:t>
                                </w:r>
                              </w:p>
                            </w:tc>
                          </w:tr>
                        </w:tbl>
                        <w:p w14:paraId="5E9B8DCA" w14:textId="77777777" w:rsidR="00BB7E3A" w:rsidRDefault="00BB7E3A">
                          <w:pPr>
                            <w:pStyle w:val="Corpsdetex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D3C84C" id="_x0000_t202" coordsize="21600,21600" o:spt="202" path="m,l,21600r21600,l21600,xe">
              <v:stroke joinstyle="miter"/>
              <v:path gradientshapeok="t" o:connecttype="rect"/>
            </v:shapetype>
            <v:shape id="docshape133" o:spid="_x0000_s1029" type="#_x0000_t202" style="position:absolute;margin-left:18.35pt;margin-top:11.1pt;width:360.9pt;height:35.9pt;z-index:48507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" filled="f" stroked="f">
              <v:textbox inset="0,0,0,0">
                <w:txbxContent>
                  <w:tbl>
                    <w:tblPr>
                      <w:tblStyle w:val="TableNormal1"/>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04"/>
                      <w:gridCol w:w="3968"/>
                      <w:gridCol w:w="1215"/>
                    </w:tblGrid>
                    <w:tr w:rsidR="00BB7E3A" w14:paraId="235D3230" w14:textId="77777777">
                      <w:trPr>
                        <w:trHeight w:val="362"/>
                      </w:trPr>
                      <w:tc>
                        <w:tcPr>
                          <w:tcW w:w="1904" w:type="dxa"/>
                          <w:vMerge w:val="restart"/>
                        </w:tcPr>
                        <w:p w14:paraId="336B62FE" w14:textId="77777777" w:rsidR="00BB7E3A" w:rsidRDefault="00BB7E3A">
                          <w:pPr>
                            <w:pStyle w:val="TableParagraph"/>
                            <w:ind w:left="0"/>
                            <w:jc w:val="left"/>
                            <w:rPr>
                              <w:rFonts w:ascii="Times New Roman"/>
                              <w:sz w:val="16"/>
                            </w:rPr>
                          </w:pPr>
                        </w:p>
                      </w:tc>
                      <w:tc>
                        <w:tcPr>
                          <w:tcW w:w="3968" w:type="dxa"/>
                          <w:vMerge w:val="restart"/>
                        </w:tcPr>
                        <w:p w14:paraId="39C17640" w14:textId="77777777" w:rsidR="00BB7E3A" w:rsidRDefault="00BB7E3A">
                          <w:pPr>
                            <w:pStyle w:val="TableParagraph"/>
                            <w:spacing w:before="19"/>
                            <w:ind w:left="450" w:right="454"/>
                            <w:rPr>
                              <w:b/>
                              <w:sz w:val="20"/>
                            </w:rPr>
                          </w:pPr>
                          <w:r>
                            <w:rPr>
                              <w:b/>
                              <w:spacing w:val="-2"/>
                              <w:sz w:val="20"/>
                            </w:rPr>
                            <w:t>MANUEL</w:t>
                          </w:r>
                          <w:r>
                            <w:rPr>
                              <w:b/>
                              <w:spacing w:val="7"/>
                              <w:sz w:val="20"/>
                            </w:rPr>
                            <w:t xml:space="preserve"> </w:t>
                          </w:r>
                          <w:r>
                            <w:rPr>
                              <w:b/>
                              <w:spacing w:val="-2"/>
                              <w:sz w:val="20"/>
                            </w:rPr>
                            <w:t>D’ADMINISTRATION</w:t>
                          </w:r>
                          <w:r>
                            <w:rPr>
                              <w:b/>
                              <w:spacing w:val="9"/>
                              <w:sz w:val="20"/>
                            </w:rPr>
                            <w:t xml:space="preserve"> </w:t>
                          </w:r>
                          <w:r>
                            <w:rPr>
                              <w:b/>
                              <w:spacing w:val="-5"/>
                              <w:sz w:val="20"/>
                            </w:rPr>
                            <w:t>EFB</w:t>
                          </w:r>
                        </w:p>
                        <w:p w14:paraId="4DE25622" w14:textId="77777777" w:rsidR="00BB7E3A" w:rsidRDefault="00BB7E3A">
                          <w:pPr>
                            <w:pStyle w:val="TableParagraph"/>
                            <w:spacing w:before="2"/>
                            <w:ind w:left="454" w:right="454"/>
                            <w:rPr>
                              <w:sz w:val="18"/>
                            </w:rPr>
                          </w:pPr>
                          <w:r>
                            <w:rPr>
                              <w:spacing w:val="-2"/>
                              <w:sz w:val="18"/>
                            </w:rPr>
                            <w:t>ANNEXES</w:t>
                          </w:r>
                        </w:p>
                        <w:p w14:paraId="7F0F2ADE" w14:textId="77777777" w:rsidR="00BB7E3A" w:rsidRDefault="00BB7E3A">
                          <w:pPr>
                            <w:pStyle w:val="TableParagraph"/>
                            <w:spacing w:before="7"/>
                            <w:ind w:left="452" w:right="454"/>
                            <w:rPr>
                              <w:sz w:val="18"/>
                            </w:rPr>
                          </w:pPr>
                          <w:r>
                            <w:rPr>
                              <w:sz w:val="18"/>
                            </w:rPr>
                            <w:t>Autres</w:t>
                          </w:r>
                          <w:r>
                            <w:rPr>
                              <w:spacing w:val="-9"/>
                              <w:sz w:val="18"/>
                            </w:rPr>
                            <w:t xml:space="preserve"> </w:t>
                          </w:r>
                          <w:r>
                            <w:rPr>
                              <w:sz w:val="18"/>
                            </w:rPr>
                            <w:t>applications</w:t>
                          </w:r>
                          <w:r>
                            <w:rPr>
                              <w:spacing w:val="-6"/>
                              <w:sz w:val="18"/>
                            </w:rPr>
                            <w:t xml:space="preserve"> </w:t>
                          </w:r>
                          <w:r>
                            <w:rPr>
                              <w:spacing w:val="-4"/>
                              <w:sz w:val="18"/>
                            </w:rPr>
                            <w:t>iPad</w:t>
                          </w:r>
                        </w:p>
                      </w:tc>
                      <w:tc>
                        <w:tcPr>
                          <w:tcW w:w="1215" w:type="dxa"/>
                          <w:tcBorders>
                            <w:bottom w:val="single" w:sz="6" w:space="0" w:color="000000"/>
                          </w:tcBorders>
                        </w:tcPr>
                        <w:p w14:paraId="03EC82A9" w14:textId="77777777" w:rsidR="00BB7E3A" w:rsidRDefault="00BB7E3A">
                          <w:pPr>
                            <w:pStyle w:val="TableParagraph"/>
                            <w:spacing w:before="99"/>
                            <w:ind w:left="24" w:right="32"/>
                            <w:rPr>
                              <w:rFonts w:ascii="Arial"/>
                              <w:sz w:val="14"/>
                            </w:rPr>
                          </w:pPr>
                          <w:r>
                            <w:rPr>
                              <w:rFonts w:ascii="Arial"/>
                              <w:spacing w:val="-2"/>
                              <w:sz w:val="14"/>
                            </w:rPr>
                            <w:t>BEO001-ANN-</w:t>
                          </w:r>
                          <w:r>
                            <w:rPr>
                              <w:rFonts w:ascii="Arial"/>
                              <w:spacing w:val="-5"/>
                              <w:sz w:val="14"/>
                            </w:rPr>
                            <w:fldChar w:fldCharType="begin"/>
                          </w:r>
                          <w:r>
                            <w:rPr>
                              <w:rFonts w:ascii="Arial"/>
                              <w:spacing w:val="-5"/>
                              <w:sz w:val="14"/>
                            </w:rPr>
                            <w:instrText xml:space="preserve"> PAGE </w:instrText>
                          </w:r>
                          <w:r>
                            <w:rPr>
                              <w:rFonts w:ascii="Arial"/>
                              <w:spacing w:val="-5"/>
                              <w:sz w:val="14"/>
                            </w:rPr>
                            <w:fldChar w:fldCharType="separate"/>
                          </w:r>
                          <w:r>
                            <w:rPr>
                              <w:rFonts w:ascii="Arial"/>
                              <w:spacing w:val="-5"/>
                              <w:sz w:val="14"/>
                            </w:rPr>
                            <w:t>10</w:t>
                          </w:r>
                          <w:r>
                            <w:rPr>
                              <w:rFonts w:ascii="Arial"/>
                              <w:spacing w:val="-5"/>
                              <w:sz w:val="14"/>
                            </w:rPr>
                            <w:fldChar w:fldCharType="end"/>
                          </w:r>
                        </w:p>
                      </w:tc>
                    </w:tr>
                    <w:tr w:rsidR="00BB7E3A" w14:paraId="64CB196E" w14:textId="77777777">
                      <w:trPr>
                        <w:trHeight w:val="321"/>
                      </w:trPr>
                      <w:tc>
                        <w:tcPr>
                          <w:tcW w:w="1904" w:type="dxa"/>
                          <w:vMerge/>
                          <w:tcBorders>
                            <w:top w:val="nil"/>
                          </w:tcBorders>
                        </w:tcPr>
                        <w:p w14:paraId="495B1608" w14:textId="77777777" w:rsidR="00BB7E3A" w:rsidRDefault="00BB7E3A">
                          <w:pPr>
                            <w:rPr>
                              <w:sz w:val="2"/>
                              <w:szCs w:val="2"/>
                            </w:rPr>
                          </w:pPr>
                        </w:p>
                      </w:tc>
                      <w:tc>
                        <w:tcPr>
                          <w:tcW w:w="3968" w:type="dxa"/>
                          <w:vMerge/>
                          <w:tcBorders>
                            <w:top w:val="nil"/>
                          </w:tcBorders>
                        </w:tcPr>
                        <w:p w14:paraId="46690C65" w14:textId="77777777" w:rsidR="00BB7E3A" w:rsidRDefault="00BB7E3A">
                          <w:pPr>
                            <w:rPr>
                              <w:sz w:val="2"/>
                              <w:szCs w:val="2"/>
                            </w:rPr>
                          </w:pPr>
                        </w:p>
                      </w:tc>
                      <w:tc>
                        <w:tcPr>
                          <w:tcW w:w="1215" w:type="dxa"/>
                          <w:tcBorders>
                            <w:top w:val="single" w:sz="6" w:space="0" w:color="000000"/>
                          </w:tcBorders>
                        </w:tcPr>
                        <w:p w14:paraId="470D5037" w14:textId="77777777" w:rsidR="00BB7E3A" w:rsidRDefault="00BB7E3A">
                          <w:pPr>
                            <w:pStyle w:val="TableParagraph"/>
                            <w:spacing w:before="28"/>
                            <w:ind w:left="97" w:right="20"/>
                            <w:rPr>
                              <w:rFonts w:ascii="Arial"/>
                              <w:sz w:val="16"/>
                            </w:rPr>
                          </w:pPr>
                          <w:r>
                            <w:rPr>
                              <w:rFonts w:ascii="Arial"/>
                              <w:sz w:val="16"/>
                            </w:rPr>
                            <w:t>FEB</w:t>
                          </w:r>
                          <w:r>
                            <w:rPr>
                              <w:rFonts w:ascii="Arial"/>
                              <w:spacing w:val="-4"/>
                              <w:sz w:val="16"/>
                            </w:rPr>
                            <w:t xml:space="preserve"> </w:t>
                          </w:r>
                          <w:r>
                            <w:rPr>
                              <w:rFonts w:ascii="Arial"/>
                              <w:spacing w:val="-5"/>
                              <w:sz w:val="16"/>
                            </w:rPr>
                            <w:t>21</w:t>
                          </w:r>
                        </w:p>
                      </w:tc>
                    </w:tr>
                  </w:tbl>
                  <w:p w14:paraId="5E9B8DCA" w14:textId="77777777" w:rsidR="00BB7E3A" w:rsidRDefault="00BB7E3A">
                    <w:pPr>
                      <w:pStyle w:val="Corpsdetexte"/>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5C33BC" w14:textId="77777777" w:rsidR="00DE7CE6" w:rsidRDefault="00DE7CE6">
    <w:pPr>
      <w:pStyle w:val="Corpsdetexte"/>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641834" w14:textId="2CCAE560" w:rsidR="00DE7CE6" w:rsidRDefault="00E02E7B">
    <w:pPr>
      <w:pStyle w:val="Corpsdetexte"/>
      <w:spacing w:line="14" w:lineRule="auto"/>
    </w:pPr>
    <w:r>
      <w:rPr>
        <w:noProof/>
      </w:rPr>
      <mc:AlternateContent>
        <mc:Choice Requires="wps">
          <w:drawing>
            <wp:anchor distT="0" distB="0" distL="114300" distR="114300" simplePos="0" relativeHeight="15807488" behindDoc="0" locked="0" layoutInCell="1" allowOverlap="1" wp14:anchorId="0CCF2C84" wp14:editId="3B3CF68A">
              <wp:simplePos x="0" y="0"/>
              <wp:positionH relativeFrom="page">
                <wp:posOffset>233045</wp:posOffset>
              </wp:positionH>
              <wp:positionV relativeFrom="page">
                <wp:posOffset>140970</wp:posOffset>
              </wp:positionV>
              <wp:extent cx="4583430" cy="455930"/>
              <wp:effectExtent l="0" t="0" r="0" b="0"/>
              <wp:wrapNone/>
              <wp:docPr id="494" name="docshape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3430" cy="455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1"/>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04"/>
                            <w:gridCol w:w="3968"/>
                            <w:gridCol w:w="1215"/>
                          </w:tblGrid>
                          <w:tr w:rsidR="00DE7CE6" w14:paraId="4D3B4AE4" w14:textId="77777777">
                            <w:trPr>
                              <w:trHeight w:val="362"/>
                            </w:trPr>
                            <w:tc>
                              <w:tcPr>
                                <w:tcW w:w="1904" w:type="dxa"/>
                                <w:vMerge w:val="restart"/>
                              </w:tcPr>
                              <w:p w14:paraId="3DC81B42" w14:textId="77777777" w:rsidR="00DE7CE6" w:rsidRDefault="00DE7CE6">
                                <w:pPr>
                                  <w:pStyle w:val="TableParagraph"/>
                                  <w:ind w:left="0"/>
                                  <w:jc w:val="left"/>
                                  <w:rPr>
                                    <w:rFonts w:ascii="Times New Roman"/>
                                    <w:sz w:val="18"/>
                                  </w:rPr>
                                </w:pPr>
                              </w:p>
                            </w:tc>
                            <w:tc>
                              <w:tcPr>
                                <w:tcW w:w="3968" w:type="dxa"/>
                                <w:vMerge w:val="restart"/>
                              </w:tcPr>
                              <w:p w14:paraId="40CA7630" w14:textId="77777777" w:rsidR="00DE7CE6" w:rsidRDefault="00E02E7B">
                                <w:pPr>
                                  <w:pStyle w:val="TableParagraph"/>
                                  <w:spacing w:before="19"/>
                                  <w:ind w:left="450" w:right="454"/>
                                  <w:rPr>
                                    <w:b/>
                                    <w:sz w:val="20"/>
                                  </w:rPr>
                                </w:pPr>
                                <w:r>
                                  <w:rPr>
                                    <w:b/>
                                    <w:spacing w:val="-2"/>
                                    <w:sz w:val="20"/>
                                  </w:rPr>
                                  <w:t>MANUEL</w:t>
                                </w:r>
                                <w:r>
                                  <w:rPr>
                                    <w:b/>
                                    <w:spacing w:val="7"/>
                                    <w:sz w:val="20"/>
                                  </w:rPr>
                                  <w:t xml:space="preserve"> </w:t>
                                </w:r>
                                <w:r>
                                  <w:rPr>
                                    <w:b/>
                                    <w:spacing w:val="-2"/>
                                    <w:sz w:val="20"/>
                                  </w:rPr>
                                  <w:t>D’ADMINISTRATION</w:t>
                                </w:r>
                                <w:r>
                                  <w:rPr>
                                    <w:b/>
                                    <w:spacing w:val="9"/>
                                    <w:sz w:val="20"/>
                                  </w:rPr>
                                  <w:t xml:space="preserve"> </w:t>
                                </w:r>
                                <w:r>
                                  <w:rPr>
                                    <w:b/>
                                    <w:spacing w:val="-5"/>
                                    <w:sz w:val="20"/>
                                  </w:rPr>
                                  <w:t>EFB</w:t>
                                </w:r>
                              </w:p>
                              <w:p w14:paraId="3224E6A8" w14:textId="77777777" w:rsidR="00DE7CE6" w:rsidRDefault="00E02E7B">
                                <w:pPr>
                                  <w:pStyle w:val="TableParagraph"/>
                                  <w:spacing w:before="2"/>
                                  <w:ind w:left="451" w:right="454"/>
                                  <w:rPr>
                                    <w:sz w:val="18"/>
                                  </w:rPr>
                                </w:pPr>
                                <w:r>
                                  <w:rPr>
                                    <w:sz w:val="18"/>
                                  </w:rPr>
                                  <w:t>DEPANNAGE</w:t>
                                </w:r>
                                <w:r>
                                  <w:rPr>
                                    <w:spacing w:val="-2"/>
                                    <w:sz w:val="18"/>
                                  </w:rPr>
                                  <w:t xml:space="preserve"> </w:t>
                                </w:r>
                                <w:r>
                                  <w:rPr>
                                    <w:sz w:val="18"/>
                                  </w:rPr>
                                  <w:t>ET</w:t>
                                </w:r>
                                <w:r>
                                  <w:rPr>
                                    <w:spacing w:val="-2"/>
                                    <w:sz w:val="18"/>
                                  </w:rPr>
                                  <w:t xml:space="preserve"> MAINTENANCE</w:t>
                                </w:r>
                              </w:p>
                              <w:p w14:paraId="4CB17EFE" w14:textId="77777777" w:rsidR="00DE7CE6" w:rsidRDefault="00E02E7B">
                                <w:pPr>
                                  <w:pStyle w:val="TableParagraph"/>
                                  <w:spacing w:before="7"/>
                                  <w:ind w:left="450" w:right="454"/>
                                  <w:rPr>
                                    <w:sz w:val="18"/>
                                  </w:rPr>
                                </w:pPr>
                                <w:r>
                                  <w:rPr>
                                    <w:sz w:val="18"/>
                                  </w:rPr>
                                  <w:t>iPad</w:t>
                                </w:r>
                                <w:r>
                                  <w:rPr>
                                    <w:spacing w:val="-3"/>
                                    <w:sz w:val="18"/>
                                  </w:rPr>
                                  <w:t xml:space="preserve"> </w:t>
                                </w:r>
                                <w:r>
                                  <w:rPr>
                                    <w:spacing w:val="-2"/>
                                    <w:sz w:val="18"/>
                                  </w:rPr>
                                  <w:t>avion</w:t>
                                </w:r>
                              </w:p>
                            </w:tc>
                            <w:tc>
                              <w:tcPr>
                                <w:tcW w:w="1215" w:type="dxa"/>
                                <w:tcBorders>
                                  <w:bottom w:val="single" w:sz="6" w:space="0" w:color="000000"/>
                                </w:tcBorders>
                              </w:tcPr>
                              <w:p w14:paraId="5061A672" w14:textId="77777777" w:rsidR="00DE7CE6" w:rsidRDefault="00E02E7B">
                                <w:pPr>
                                  <w:pStyle w:val="TableParagraph"/>
                                  <w:spacing w:before="93"/>
                                  <w:ind w:left="96" w:right="104"/>
                                  <w:rPr>
                                    <w:rFonts w:ascii="Arial"/>
                                    <w:sz w:val="16"/>
                                  </w:rPr>
                                </w:pPr>
                                <w:r>
                                  <w:rPr>
                                    <w:rFonts w:ascii="Arial"/>
                                    <w:spacing w:val="-2"/>
                                    <w:sz w:val="16"/>
                                  </w:rPr>
                                  <w:t>BEO001-04-</w:t>
                                </w:r>
                                <w:r>
                                  <w:rPr>
                                    <w:rFonts w:ascii="Arial"/>
                                    <w:spacing w:val="-10"/>
                                    <w:sz w:val="16"/>
                                  </w:rPr>
                                  <w:fldChar w:fldCharType="begin"/>
                                </w:r>
                                <w:r>
                                  <w:rPr>
                                    <w:rFonts w:ascii="Arial"/>
                                    <w:spacing w:val="-10"/>
                                    <w:sz w:val="16"/>
                                  </w:rPr>
                                  <w:instrText xml:space="preserve"> PAGE </w:instrText>
                                </w:r>
                                <w:r>
                                  <w:rPr>
                                    <w:rFonts w:ascii="Arial"/>
                                    <w:spacing w:val="-10"/>
                                    <w:sz w:val="16"/>
                                  </w:rPr>
                                  <w:fldChar w:fldCharType="separate"/>
                                </w:r>
                                <w:r>
                                  <w:rPr>
                                    <w:rFonts w:ascii="Arial"/>
                                    <w:spacing w:val="-10"/>
                                    <w:sz w:val="16"/>
                                  </w:rPr>
                                  <w:t>4</w:t>
                                </w:r>
                                <w:r>
                                  <w:rPr>
                                    <w:rFonts w:ascii="Arial"/>
                                    <w:spacing w:val="-10"/>
                                    <w:sz w:val="16"/>
                                  </w:rPr>
                                  <w:fldChar w:fldCharType="end"/>
                                </w:r>
                              </w:p>
                            </w:tc>
                          </w:tr>
                          <w:tr w:rsidR="00DE7CE6" w14:paraId="1A5274CB" w14:textId="77777777">
                            <w:trPr>
                              <w:trHeight w:val="321"/>
                            </w:trPr>
                            <w:tc>
                              <w:tcPr>
                                <w:tcW w:w="1904" w:type="dxa"/>
                                <w:vMerge/>
                                <w:tcBorders>
                                  <w:top w:val="nil"/>
                                </w:tcBorders>
                              </w:tcPr>
                              <w:p w14:paraId="76B4E0BF" w14:textId="77777777" w:rsidR="00DE7CE6" w:rsidRDefault="00DE7CE6">
                                <w:pPr>
                                  <w:rPr>
                                    <w:sz w:val="2"/>
                                    <w:szCs w:val="2"/>
                                  </w:rPr>
                                </w:pPr>
                              </w:p>
                            </w:tc>
                            <w:tc>
                              <w:tcPr>
                                <w:tcW w:w="3968" w:type="dxa"/>
                                <w:vMerge/>
                                <w:tcBorders>
                                  <w:top w:val="nil"/>
                                </w:tcBorders>
                              </w:tcPr>
                              <w:p w14:paraId="141EEA03" w14:textId="77777777" w:rsidR="00DE7CE6" w:rsidRDefault="00DE7CE6">
                                <w:pPr>
                                  <w:rPr>
                                    <w:sz w:val="2"/>
                                    <w:szCs w:val="2"/>
                                  </w:rPr>
                                </w:pPr>
                              </w:p>
                            </w:tc>
                            <w:tc>
                              <w:tcPr>
                                <w:tcW w:w="1215" w:type="dxa"/>
                                <w:tcBorders>
                                  <w:top w:val="single" w:sz="6" w:space="0" w:color="000000"/>
                                </w:tcBorders>
                              </w:tcPr>
                              <w:p w14:paraId="01043ADA" w14:textId="77777777" w:rsidR="00DE7CE6" w:rsidRDefault="00E02E7B">
                                <w:pPr>
                                  <w:pStyle w:val="TableParagraph"/>
                                  <w:spacing w:before="36"/>
                                  <w:ind w:left="97" w:right="56"/>
                                  <w:rPr>
                                    <w:rFonts w:ascii="Arial"/>
                                    <w:sz w:val="16"/>
                                  </w:rPr>
                                </w:pPr>
                                <w:r>
                                  <w:rPr>
                                    <w:rFonts w:ascii="Arial"/>
                                    <w:sz w:val="16"/>
                                  </w:rPr>
                                  <w:t>JUN</w:t>
                                </w:r>
                                <w:r>
                                  <w:rPr>
                                    <w:rFonts w:ascii="Arial"/>
                                    <w:spacing w:val="-5"/>
                                    <w:sz w:val="16"/>
                                  </w:rPr>
                                  <w:t xml:space="preserve"> 21</w:t>
                                </w:r>
                              </w:p>
                            </w:tc>
                          </w:tr>
                        </w:tbl>
                        <w:p w14:paraId="6857610B" w14:textId="77777777" w:rsidR="00DE7CE6" w:rsidRDefault="00DE7CE6">
                          <w:pPr>
                            <w:pStyle w:val="Corpsdetex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CF2C84" id="_x0000_t202" coordsize="21600,21600" o:spt="202" path="m,l,21600r21600,l21600,xe">
              <v:stroke joinstyle="miter"/>
              <v:path gradientshapeok="t" o:connecttype="rect"/>
            </v:shapetype>
            <v:shape id="docshape107" o:spid="_x0000_s1030" type="#_x0000_t202" style="position:absolute;margin-left:18.35pt;margin-top:11.1pt;width:360.9pt;height:35.9pt;z-index:1580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" filled="f" stroked="f">
              <v:textbox inset="0,0,0,0">
                <w:txbxContent>
                  <w:tbl>
                    <w:tblPr>
                      <w:tblStyle w:val="TableNormal1"/>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04"/>
                      <w:gridCol w:w="3968"/>
                      <w:gridCol w:w="1215"/>
                    </w:tblGrid>
                    <w:tr w:rsidR="00DE7CE6" w14:paraId="4D3B4AE4" w14:textId="77777777">
                      <w:trPr>
                        <w:trHeight w:val="362"/>
                      </w:trPr>
                      <w:tc>
                        <w:tcPr>
                          <w:tcW w:w="1904" w:type="dxa"/>
                          <w:vMerge w:val="restart"/>
                        </w:tcPr>
                        <w:p w14:paraId="3DC81B42" w14:textId="77777777" w:rsidR="00DE7CE6" w:rsidRDefault="00DE7CE6">
                          <w:pPr>
                            <w:pStyle w:val="TableParagraph"/>
                            <w:ind w:left="0"/>
                            <w:jc w:val="left"/>
                            <w:rPr>
                              <w:rFonts w:ascii="Times New Roman"/>
                              <w:sz w:val="18"/>
                            </w:rPr>
                          </w:pPr>
                        </w:p>
                      </w:tc>
                      <w:tc>
                        <w:tcPr>
                          <w:tcW w:w="3968" w:type="dxa"/>
                          <w:vMerge w:val="restart"/>
                        </w:tcPr>
                        <w:p w14:paraId="40CA7630" w14:textId="77777777" w:rsidR="00DE7CE6" w:rsidRDefault="00E02E7B">
                          <w:pPr>
                            <w:pStyle w:val="TableParagraph"/>
                            <w:spacing w:before="19"/>
                            <w:ind w:left="450" w:right="454"/>
                            <w:rPr>
                              <w:b/>
                              <w:sz w:val="20"/>
                            </w:rPr>
                          </w:pPr>
                          <w:r>
                            <w:rPr>
                              <w:b/>
                              <w:spacing w:val="-2"/>
                              <w:sz w:val="20"/>
                            </w:rPr>
                            <w:t>MANUEL</w:t>
                          </w:r>
                          <w:r>
                            <w:rPr>
                              <w:b/>
                              <w:spacing w:val="7"/>
                              <w:sz w:val="20"/>
                            </w:rPr>
                            <w:t xml:space="preserve"> </w:t>
                          </w:r>
                          <w:r>
                            <w:rPr>
                              <w:b/>
                              <w:spacing w:val="-2"/>
                              <w:sz w:val="20"/>
                            </w:rPr>
                            <w:t>D’ADMINISTRATION</w:t>
                          </w:r>
                          <w:r>
                            <w:rPr>
                              <w:b/>
                              <w:spacing w:val="9"/>
                              <w:sz w:val="20"/>
                            </w:rPr>
                            <w:t xml:space="preserve"> </w:t>
                          </w:r>
                          <w:r>
                            <w:rPr>
                              <w:b/>
                              <w:spacing w:val="-5"/>
                              <w:sz w:val="20"/>
                            </w:rPr>
                            <w:t>EFB</w:t>
                          </w:r>
                        </w:p>
                        <w:p w14:paraId="3224E6A8" w14:textId="77777777" w:rsidR="00DE7CE6" w:rsidRDefault="00E02E7B">
                          <w:pPr>
                            <w:pStyle w:val="TableParagraph"/>
                            <w:spacing w:before="2"/>
                            <w:ind w:left="451" w:right="454"/>
                            <w:rPr>
                              <w:sz w:val="18"/>
                            </w:rPr>
                          </w:pPr>
                          <w:r>
                            <w:rPr>
                              <w:sz w:val="18"/>
                            </w:rPr>
                            <w:t>DEPANNAGE</w:t>
                          </w:r>
                          <w:r>
                            <w:rPr>
                              <w:spacing w:val="-2"/>
                              <w:sz w:val="18"/>
                            </w:rPr>
                            <w:t xml:space="preserve"> </w:t>
                          </w:r>
                          <w:r>
                            <w:rPr>
                              <w:sz w:val="18"/>
                            </w:rPr>
                            <w:t>ET</w:t>
                          </w:r>
                          <w:r>
                            <w:rPr>
                              <w:spacing w:val="-2"/>
                              <w:sz w:val="18"/>
                            </w:rPr>
                            <w:t xml:space="preserve"> MAINTENANCE</w:t>
                          </w:r>
                        </w:p>
                        <w:p w14:paraId="4CB17EFE" w14:textId="77777777" w:rsidR="00DE7CE6" w:rsidRDefault="00E02E7B">
                          <w:pPr>
                            <w:pStyle w:val="TableParagraph"/>
                            <w:spacing w:before="7"/>
                            <w:ind w:left="450" w:right="454"/>
                            <w:rPr>
                              <w:sz w:val="18"/>
                            </w:rPr>
                          </w:pPr>
                          <w:r>
                            <w:rPr>
                              <w:sz w:val="18"/>
                            </w:rPr>
                            <w:t>iPad</w:t>
                          </w:r>
                          <w:r>
                            <w:rPr>
                              <w:spacing w:val="-3"/>
                              <w:sz w:val="18"/>
                            </w:rPr>
                            <w:t xml:space="preserve"> </w:t>
                          </w:r>
                          <w:r>
                            <w:rPr>
                              <w:spacing w:val="-2"/>
                              <w:sz w:val="18"/>
                            </w:rPr>
                            <w:t>avion</w:t>
                          </w:r>
                        </w:p>
                      </w:tc>
                      <w:tc>
                        <w:tcPr>
                          <w:tcW w:w="1215" w:type="dxa"/>
                          <w:tcBorders>
                            <w:bottom w:val="single" w:sz="6" w:space="0" w:color="000000"/>
                          </w:tcBorders>
                        </w:tcPr>
                        <w:p w14:paraId="5061A672" w14:textId="77777777" w:rsidR="00DE7CE6" w:rsidRDefault="00E02E7B">
                          <w:pPr>
                            <w:pStyle w:val="TableParagraph"/>
                            <w:spacing w:before="93"/>
                            <w:ind w:left="96" w:right="104"/>
                            <w:rPr>
                              <w:rFonts w:ascii="Arial"/>
                              <w:sz w:val="16"/>
                            </w:rPr>
                          </w:pPr>
                          <w:r>
                            <w:rPr>
                              <w:rFonts w:ascii="Arial"/>
                              <w:spacing w:val="-2"/>
                              <w:sz w:val="16"/>
                            </w:rPr>
                            <w:t>BEO001-04-</w:t>
                          </w:r>
                          <w:r>
                            <w:rPr>
                              <w:rFonts w:ascii="Arial"/>
                              <w:spacing w:val="-10"/>
                              <w:sz w:val="16"/>
                            </w:rPr>
                            <w:fldChar w:fldCharType="begin"/>
                          </w:r>
                          <w:r>
                            <w:rPr>
                              <w:rFonts w:ascii="Arial"/>
                              <w:spacing w:val="-10"/>
                              <w:sz w:val="16"/>
                            </w:rPr>
                            <w:instrText xml:space="preserve"> PAGE </w:instrText>
                          </w:r>
                          <w:r>
                            <w:rPr>
                              <w:rFonts w:ascii="Arial"/>
                              <w:spacing w:val="-10"/>
                              <w:sz w:val="16"/>
                            </w:rPr>
                            <w:fldChar w:fldCharType="separate"/>
                          </w:r>
                          <w:r>
                            <w:rPr>
                              <w:rFonts w:ascii="Arial"/>
                              <w:spacing w:val="-10"/>
                              <w:sz w:val="16"/>
                            </w:rPr>
                            <w:t>4</w:t>
                          </w:r>
                          <w:r>
                            <w:rPr>
                              <w:rFonts w:ascii="Arial"/>
                              <w:spacing w:val="-10"/>
                              <w:sz w:val="16"/>
                            </w:rPr>
                            <w:fldChar w:fldCharType="end"/>
                          </w:r>
                        </w:p>
                      </w:tc>
                    </w:tr>
                    <w:tr w:rsidR="00DE7CE6" w14:paraId="1A5274CB" w14:textId="77777777">
                      <w:trPr>
                        <w:trHeight w:val="321"/>
                      </w:trPr>
                      <w:tc>
                        <w:tcPr>
                          <w:tcW w:w="1904" w:type="dxa"/>
                          <w:vMerge/>
                          <w:tcBorders>
                            <w:top w:val="nil"/>
                          </w:tcBorders>
                        </w:tcPr>
                        <w:p w14:paraId="76B4E0BF" w14:textId="77777777" w:rsidR="00DE7CE6" w:rsidRDefault="00DE7CE6">
                          <w:pPr>
                            <w:rPr>
                              <w:sz w:val="2"/>
                              <w:szCs w:val="2"/>
                            </w:rPr>
                          </w:pPr>
                        </w:p>
                      </w:tc>
                      <w:tc>
                        <w:tcPr>
                          <w:tcW w:w="3968" w:type="dxa"/>
                          <w:vMerge/>
                          <w:tcBorders>
                            <w:top w:val="nil"/>
                          </w:tcBorders>
                        </w:tcPr>
                        <w:p w14:paraId="141EEA03" w14:textId="77777777" w:rsidR="00DE7CE6" w:rsidRDefault="00DE7CE6">
                          <w:pPr>
                            <w:rPr>
                              <w:sz w:val="2"/>
                              <w:szCs w:val="2"/>
                            </w:rPr>
                          </w:pPr>
                        </w:p>
                      </w:tc>
                      <w:tc>
                        <w:tcPr>
                          <w:tcW w:w="1215" w:type="dxa"/>
                          <w:tcBorders>
                            <w:top w:val="single" w:sz="6" w:space="0" w:color="000000"/>
                          </w:tcBorders>
                        </w:tcPr>
                        <w:p w14:paraId="01043ADA" w14:textId="77777777" w:rsidR="00DE7CE6" w:rsidRDefault="00E02E7B">
                          <w:pPr>
                            <w:pStyle w:val="TableParagraph"/>
                            <w:spacing w:before="36"/>
                            <w:ind w:left="97" w:right="56"/>
                            <w:rPr>
                              <w:rFonts w:ascii="Arial"/>
                              <w:sz w:val="16"/>
                            </w:rPr>
                          </w:pPr>
                          <w:r>
                            <w:rPr>
                              <w:rFonts w:ascii="Arial"/>
                              <w:sz w:val="16"/>
                            </w:rPr>
                            <w:t>JUN</w:t>
                          </w:r>
                          <w:r>
                            <w:rPr>
                              <w:rFonts w:ascii="Arial"/>
                              <w:spacing w:val="-5"/>
                              <w:sz w:val="16"/>
                            </w:rPr>
                            <w:t xml:space="preserve"> 21</w:t>
                          </w:r>
                        </w:p>
                      </w:tc>
                    </w:tr>
                  </w:tbl>
                  <w:p w14:paraId="6857610B" w14:textId="77777777" w:rsidR="00DE7CE6" w:rsidRDefault="00DE7CE6">
                    <w:pPr>
                      <w:pStyle w:val="Corpsdetexte"/>
                    </w:pPr>
                  </w:p>
                </w:txbxContent>
              </v:textbox>
              <w10:wrap anchorx="page" anchory="page"/>
            </v:shape>
          </w:pict>
        </mc:Fallback>
      </mc:AlternateContent>
    </w:r>
    <w:r>
      <w:rPr>
        <w:noProof/>
      </w:rPr>
      <w:drawing>
        <wp:anchor distT="0" distB="0" distL="0" distR="0" simplePos="0" relativeHeight="485044224" behindDoc="1" locked="0" layoutInCell="1" allowOverlap="1" wp14:anchorId="02EB733D" wp14:editId="1DB08FE1">
          <wp:simplePos x="0" y="0"/>
          <wp:positionH relativeFrom="page">
            <wp:posOffset>461714</wp:posOffset>
          </wp:positionH>
          <wp:positionV relativeFrom="page">
            <wp:posOffset>317327</wp:posOffset>
          </wp:positionV>
          <wp:extent cx="852764" cy="215109"/>
          <wp:effectExtent l="0" t="0" r="0" b="0"/>
          <wp:wrapNone/>
          <wp:docPr id="52516659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2.jpeg"/>
                  <pic:cNvPicPr/>
                </pic:nvPicPr>
                <pic:blipFill>
                  <a:blip r:embed="rId1" cstate="print"/>
                  <a:stretch>
                    <a:fillRect/>
                  </a:stretch>
                </pic:blipFill>
                <pic:spPr>
                  <a:xfrm>
                    <a:off x="0" y="0"/>
                    <a:ext cx="852764" cy="215109"/>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8FD26" w14:textId="1701CCB9" w:rsidR="00DE7CE6" w:rsidRDefault="00E02E7B">
    <w:pPr>
      <w:pStyle w:val="Corpsdetexte"/>
      <w:spacing w:line="14" w:lineRule="auto"/>
    </w:pPr>
    <w:r>
      <w:rPr>
        <w:noProof/>
      </w:rPr>
      <mc:AlternateContent>
        <mc:Choice Requires="wps">
          <w:drawing>
            <wp:anchor distT="0" distB="0" distL="114300" distR="114300" simplePos="0" relativeHeight="15809024" behindDoc="0" locked="0" layoutInCell="1" allowOverlap="1" wp14:anchorId="198C5E5E" wp14:editId="69B6705F">
              <wp:simplePos x="0" y="0"/>
              <wp:positionH relativeFrom="page">
                <wp:posOffset>233045</wp:posOffset>
              </wp:positionH>
              <wp:positionV relativeFrom="page">
                <wp:posOffset>140970</wp:posOffset>
              </wp:positionV>
              <wp:extent cx="4583430" cy="455930"/>
              <wp:effectExtent l="0" t="0" r="0" b="0"/>
              <wp:wrapNone/>
              <wp:docPr id="492" name="docshape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3430" cy="455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1"/>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04"/>
                            <w:gridCol w:w="3968"/>
                            <w:gridCol w:w="1215"/>
                          </w:tblGrid>
                          <w:tr w:rsidR="00DE7CE6" w14:paraId="7CB5E478" w14:textId="77777777">
                            <w:trPr>
                              <w:trHeight w:val="362"/>
                            </w:trPr>
                            <w:tc>
                              <w:tcPr>
                                <w:tcW w:w="1904" w:type="dxa"/>
                                <w:vMerge w:val="restart"/>
                              </w:tcPr>
                              <w:p w14:paraId="66B24638" w14:textId="77777777" w:rsidR="00DE7CE6" w:rsidRDefault="00DE7CE6">
                                <w:pPr>
                                  <w:pStyle w:val="TableParagraph"/>
                                  <w:ind w:left="0"/>
                                  <w:jc w:val="left"/>
                                  <w:rPr>
                                    <w:rFonts w:ascii="Times New Roman"/>
                                    <w:sz w:val="18"/>
                                  </w:rPr>
                                </w:pPr>
                              </w:p>
                            </w:tc>
                            <w:tc>
                              <w:tcPr>
                                <w:tcW w:w="3968" w:type="dxa"/>
                                <w:vMerge w:val="restart"/>
                              </w:tcPr>
                              <w:p w14:paraId="603CD2D8" w14:textId="77777777" w:rsidR="00DE7CE6" w:rsidRDefault="00E02E7B">
                                <w:pPr>
                                  <w:pStyle w:val="TableParagraph"/>
                                  <w:spacing w:before="19"/>
                                  <w:ind w:left="450" w:right="454"/>
                                  <w:rPr>
                                    <w:b/>
                                    <w:sz w:val="20"/>
                                  </w:rPr>
                                </w:pPr>
                                <w:r>
                                  <w:rPr>
                                    <w:b/>
                                    <w:spacing w:val="-2"/>
                                    <w:sz w:val="20"/>
                                  </w:rPr>
                                  <w:t>MANUEL</w:t>
                                </w:r>
                                <w:r>
                                  <w:rPr>
                                    <w:b/>
                                    <w:spacing w:val="7"/>
                                    <w:sz w:val="20"/>
                                  </w:rPr>
                                  <w:t xml:space="preserve"> </w:t>
                                </w:r>
                                <w:r>
                                  <w:rPr>
                                    <w:b/>
                                    <w:spacing w:val="-2"/>
                                    <w:sz w:val="20"/>
                                  </w:rPr>
                                  <w:t>D’ADMINISTRATION</w:t>
                                </w:r>
                                <w:r>
                                  <w:rPr>
                                    <w:b/>
                                    <w:spacing w:val="9"/>
                                    <w:sz w:val="20"/>
                                  </w:rPr>
                                  <w:t xml:space="preserve"> </w:t>
                                </w:r>
                                <w:r>
                                  <w:rPr>
                                    <w:b/>
                                    <w:spacing w:val="-5"/>
                                    <w:sz w:val="20"/>
                                  </w:rPr>
                                  <w:t>EFB</w:t>
                                </w:r>
                              </w:p>
                              <w:p w14:paraId="18719604" w14:textId="77777777" w:rsidR="00DE7CE6" w:rsidRDefault="00E02E7B">
                                <w:pPr>
                                  <w:pStyle w:val="TableParagraph"/>
                                  <w:spacing w:before="2"/>
                                  <w:ind w:left="451" w:right="454"/>
                                  <w:rPr>
                                    <w:sz w:val="18"/>
                                  </w:rPr>
                                </w:pPr>
                                <w:r>
                                  <w:rPr>
                                    <w:sz w:val="18"/>
                                  </w:rPr>
                                  <w:t>DEPANNAGE</w:t>
                                </w:r>
                                <w:r>
                                  <w:rPr>
                                    <w:spacing w:val="-2"/>
                                    <w:sz w:val="18"/>
                                  </w:rPr>
                                  <w:t xml:space="preserve"> </w:t>
                                </w:r>
                                <w:r>
                                  <w:rPr>
                                    <w:sz w:val="18"/>
                                  </w:rPr>
                                  <w:t>ET</w:t>
                                </w:r>
                                <w:r>
                                  <w:rPr>
                                    <w:spacing w:val="-2"/>
                                    <w:sz w:val="18"/>
                                  </w:rPr>
                                  <w:t xml:space="preserve"> MAINTENANCE</w:t>
                                </w:r>
                              </w:p>
                              <w:p w14:paraId="5894E05B" w14:textId="77777777" w:rsidR="00DE7CE6" w:rsidRDefault="00E02E7B">
                                <w:pPr>
                                  <w:pStyle w:val="TableParagraph"/>
                                  <w:spacing w:before="7"/>
                                  <w:ind w:left="450" w:right="454"/>
                                  <w:rPr>
                                    <w:sz w:val="18"/>
                                  </w:rPr>
                                </w:pPr>
                                <w:r>
                                  <w:rPr>
                                    <w:sz w:val="18"/>
                                  </w:rPr>
                                  <w:t>iPad</w:t>
                                </w:r>
                                <w:r>
                                  <w:rPr>
                                    <w:spacing w:val="-3"/>
                                    <w:sz w:val="18"/>
                                  </w:rPr>
                                  <w:t xml:space="preserve"> </w:t>
                                </w:r>
                                <w:r>
                                  <w:rPr>
                                    <w:spacing w:val="-2"/>
                                    <w:sz w:val="18"/>
                                  </w:rPr>
                                  <w:t>avion</w:t>
                                </w:r>
                              </w:p>
                            </w:tc>
                            <w:tc>
                              <w:tcPr>
                                <w:tcW w:w="1215" w:type="dxa"/>
                                <w:tcBorders>
                                  <w:bottom w:val="single" w:sz="6" w:space="0" w:color="000000"/>
                                </w:tcBorders>
                              </w:tcPr>
                              <w:p w14:paraId="626FF925" w14:textId="77777777" w:rsidR="00DE7CE6" w:rsidRDefault="00E02E7B">
                                <w:pPr>
                                  <w:pStyle w:val="TableParagraph"/>
                                  <w:spacing w:before="93"/>
                                  <w:ind w:left="96" w:right="104"/>
                                  <w:rPr>
                                    <w:rFonts w:ascii="Arial"/>
                                    <w:sz w:val="16"/>
                                  </w:rPr>
                                </w:pPr>
                                <w:r>
                                  <w:rPr>
                                    <w:rFonts w:ascii="Arial"/>
                                    <w:spacing w:val="-2"/>
                                    <w:sz w:val="16"/>
                                  </w:rPr>
                                  <w:t>BEO001-04-</w:t>
                                </w:r>
                                <w:r>
                                  <w:rPr>
                                    <w:rFonts w:ascii="Arial"/>
                                    <w:spacing w:val="-10"/>
                                    <w:sz w:val="16"/>
                                  </w:rPr>
                                  <w:fldChar w:fldCharType="begin"/>
                                </w:r>
                                <w:r>
                                  <w:rPr>
                                    <w:rFonts w:ascii="Arial"/>
                                    <w:spacing w:val="-10"/>
                                    <w:sz w:val="16"/>
                                  </w:rPr>
                                  <w:instrText xml:space="preserve"> PAGE </w:instrText>
                                </w:r>
                                <w:r>
                                  <w:rPr>
                                    <w:rFonts w:ascii="Arial"/>
                                    <w:spacing w:val="-10"/>
                                    <w:sz w:val="16"/>
                                  </w:rPr>
                                  <w:fldChar w:fldCharType="separate"/>
                                </w:r>
                                <w:r>
                                  <w:rPr>
                                    <w:rFonts w:ascii="Arial"/>
                                    <w:spacing w:val="-10"/>
                                    <w:sz w:val="16"/>
                                  </w:rPr>
                                  <w:t>6</w:t>
                                </w:r>
                                <w:r>
                                  <w:rPr>
                                    <w:rFonts w:ascii="Arial"/>
                                    <w:spacing w:val="-10"/>
                                    <w:sz w:val="16"/>
                                  </w:rPr>
                                  <w:fldChar w:fldCharType="end"/>
                                </w:r>
                              </w:p>
                            </w:tc>
                          </w:tr>
                          <w:tr w:rsidR="00DE7CE6" w14:paraId="2A9DB972" w14:textId="77777777">
                            <w:trPr>
                              <w:trHeight w:val="321"/>
                            </w:trPr>
                            <w:tc>
                              <w:tcPr>
                                <w:tcW w:w="1904" w:type="dxa"/>
                                <w:vMerge/>
                                <w:tcBorders>
                                  <w:top w:val="nil"/>
                                </w:tcBorders>
                              </w:tcPr>
                              <w:p w14:paraId="690ABC3D" w14:textId="77777777" w:rsidR="00DE7CE6" w:rsidRDefault="00DE7CE6">
                                <w:pPr>
                                  <w:rPr>
                                    <w:sz w:val="2"/>
                                    <w:szCs w:val="2"/>
                                  </w:rPr>
                                </w:pPr>
                              </w:p>
                            </w:tc>
                            <w:tc>
                              <w:tcPr>
                                <w:tcW w:w="3968" w:type="dxa"/>
                                <w:vMerge/>
                                <w:tcBorders>
                                  <w:top w:val="nil"/>
                                </w:tcBorders>
                              </w:tcPr>
                              <w:p w14:paraId="5BE458AF" w14:textId="77777777" w:rsidR="00DE7CE6" w:rsidRDefault="00DE7CE6">
                                <w:pPr>
                                  <w:rPr>
                                    <w:sz w:val="2"/>
                                    <w:szCs w:val="2"/>
                                  </w:rPr>
                                </w:pPr>
                              </w:p>
                            </w:tc>
                            <w:tc>
                              <w:tcPr>
                                <w:tcW w:w="1215" w:type="dxa"/>
                                <w:tcBorders>
                                  <w:top w:val="single" w:sz="6" w:space="0" w:color="000000"/>
                                </w:tcBorders>
                              </w:tcPr>
                              <w:p w14:paraId="622B1A52" w14:textId="77777777" w:rsidR="00DE7CE6" w:rsidRDefault="00E02E7B">
                                <w:pPr>
                                  <w:pStyle w:val="TableParagraph"/>
                                  <w:spacing w:before="36"/>
                                  <w:ind w:left="97" w:right="56"/>
                                  <w:rPr>
                                    <w:rFonts w:ascii="Arial"/>
                                    <w:sz w:val="16"/>
                                  </w:rPr>
                                </w:pPr>
                                <w:r>
                                  <w:rPr>
                                    <w:rFonts w:ascii="Arial"/>
                                    <w:sz w:val="16"/>
                                  </w:rPr>
                                  <w:t>JUN</w:t>
                                </w:r>
                                <w:r>
                                  <w:rPr>
                                    <w:rFonts w:ascii="Arial"/>
                                    <w:spacing w:val="-5"/>
                                    <w:sz w:val="16"/>
                                  </w:rPr>
                                  <w:t xml:space="preserve"> 21</w:t>
                                </w:r>
                              </w:p>
                            </w:tc>
                          </w:tr>
                        </w:tbl>
                        <w:p w14:paraId="7FE01557" w14:textId="77777777" w:rsidR="00DE7CE6" w:rsidRDefault="00DE7CE6">
                          <w:pPr>
                            <w:pStyle w:val="Corpsdetex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8C5E5E" id="_x0000_t202" coordsize="21600,21600" o:spt="202" path="m,l,21600r21600,l21600,xe">
              <v:stroke joinstyle="miter"/>
              <v:path gradientshapeok="t" o:connecttype="rect"/>
            </v:shapetype>
            <v:shape id="docshape109" o:spid="_x0000_s1031" type="#_x0000_t202" style="position:absolute;margin-left:18.35pt;margin-top:11.1pt;width:360.9pt;height:35.9pt;z-index:1580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" filled="f" stroked="f">
              <v:textbox inset="0,0,0,0">
                <w:txbxContent>
                  <w:tbl>
                    <w:tblPr>
                      <w:tblStyle w:val="TableNormal1"/>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04"/>
                      <w:gridCol w:w="3968"/>
                      <w:gridCol w:w="1215"/>
                    </w:tblGrid>
                    <w:tr w:rsidR="00DE7CE6" w14:paraId="7CB5E478" w14:textId="77777777">
                      <w:trPr>
                        <w:trHeight w:val="362"/>
                      </w:trPr>
                      <w:tc>
                        <w:tcPr>
                          <w:tcW w:w="1904" w:type="dxa"/>
                          <w:vMerge w:val="restart"/>
                        </w:tcPr>
                        <w:p w14:paraId="66B24638" w14:textId="77777777" w:rsidR="00DE7CE6" w:rsidRDefault="00DE7CE6">
                          <w:pPr>
                            <w:pStyle w:val="TableParagraph"/>
                            <w:ind w:left="0"/>
                            <w:jc w:val="left"/>
                            <w:rPr>
                              <w:rFonts w:ascii="Times New Roman"/>
                              <w:sz w:val="18"/>
                            </w:rPr>
                          </w:pPr>
                        </w:p>
                      </w:tc>
                      <w:tc>
                        <w:tcPr>
                          <w:tcW w:w="3968" w:type="dxa"/>
                          <w:vMerge w:val="restart"/>
                        </w:tcPr>
                        <w:p w14:paraId="603CD2D8" w14:textId="77777777" w:rsidR="00DE7CE6" w:rsidRDefault="00E02E7B">
                          <w:pPr>
                            <w:pStyle w:val="TableParagraph"/>
                            <w:spacing w:before="19"/>
                            <w:ind w:left="450" w:right="454"/>
                            <w:rPr>
                              <w:b/>
                              <w:sz w:val="20"/>
                            </w:rPr>
                          </w:pPr>
                          <w:r>
                            <w:rPr>
                              <w:b/>
                              <w:spacing w:val="-2"/>
                              <w:sz w:val="20"/>
                            </w:rPr>
                            <w:t>MANUEL</w:t>
                          </w:r>
                          <w:r>
                            <w:rPr>
                              <w:b/>
                              <w:spacing w:val="7"/>
                              <w:sz w:val="20"/>
                            </w:rPr>
                            <w:t xml:space="preserve"> </w:t>
                          </w:r>
                          <w:r>
                            <w:rPr>
                              <w:b/>
                              <w:spacing w:val="-2"/>
                              <w:sz w:val="20"/>
                            </w:rPr>
                            <w:t>D’ADMINISTRATION</w:t>
                          </w:r>
                          <w:r>
                            <w:rPr>
                              <w:b/>
                              <w:spacing w:val="9"/>
                              <w:sz w:val="20"/>
                            </w:rPr>
                            <w:t xml:space="preserve"> </w:t>
                          </w:r>
                          <w:r>
                            <w:rPr>
                              <w:b/>
                              <w:spacing w:val="-5"/>
                              <w:sz w:val="20"/>
                            </w:rPr>
                            <w:t>EFB</w:t>
                          </w:r>
                        </w:p>
                        <w:p w14:paraId="18719604" w14:textId="77777777" w:rsidR="00DE7CE6" w:rsidRDefault="00E02E7B">
                          <w:pPr>
                            <w:pStyle w:val="TableParagraph"/>
                            <w:spacing w:before="2"/>
                            <w:ind w:left="451" w:right="454"/>
                            <w:rPr>
                              <w:sz w:val="18"/>
                            </w:rPr>
                          </w:pPr>
                          <w:r>
                            <w:rPr>
                              <w:sz w:val="18"/>
                            </w:rPr>
                            <w:t>DEPANNAGE</w:t>
                          </w:r>
                          <w:r>
                            <w:rPr>
                              <w:spacing w:val="-2"/>
                              <w:sz w:val="18"/>
                            </w:rPr>
                            <w:t xml:space="preserve"> </w:t>
                          </w:r>
                          <w:r>
                            <w:rPr>
                              <w:sz w:val="18"/>
                            </w:rPr>
                            <w:t>ET</w:t>
                          </w:r>
                          <w:r>
                            <w:rPr>
                              <w:spacing w:val="-2"/>
                              <w:sz w:val="18"/>
                            </w:rPr>
                            <w:t xml:space="preserve"> MAINTENANCE</w:t>
                          </w:r>
                        </w:p>
                        <w:p w14:paraId="5894E05B" w14:textId="77777777" w:rsidR="00DE7CE6" w:rsidRDefault="00E02E7B">
                          <w:pPr>
                            <w:pStyle w:val="TableParagraph"/>
                            <w:spacing w:before="7"/>
                            <w:ind w:left="450" w:right="454"/>
                            <w:rPr>
                              <w:sz w:val="18"/>
                            </w:rPr>
                          </w:pPr>
                          <w:r>
                            <w:rPr>
                              <w:sz w:val="18"/>
                            </w:rPr>
                            <w:t>iPad</w:t>
                          </w:r>
                          <w:r>
                            <w:rPr>
                              <w:spacing w:val="-3"/>
                              <w:sz w:val="18"/>
                            </w:rPr>
                            <w:t xml:space="preserve"> </w:t>
                          </w:r>
                          <w:r>
                            <w:rPr>
                              <w:spacing w:val="-2"/>
                              <w:sz w:val="18"/>
                            </w:rPr>
                            <w:t>avion</w:t>
                          </w:r>
                        </w:p>
                      </w:tc>
                      <w:tc>
                        <w:tcPr>
                          <w:tcW w:w="1215" w:type="dxa"/>
                          <w:tcBorders>
                            <w:bottom w:val="single" w:sz="6" w:space="0" w:color="000000"/>
                          </w:tcBorders>
                        </w:tcPr>
                        <w:p w14:paraId="626FF925" w14:textId="77777777" w:rsidR="00DE7CE6" w:rsidRDefault="00E02E7B">
                          <w:pPr>
                            <w:pStyle w:val="TableParagraph"/>
                            <w:spacing w:before="93"/>
                            <w:ind w:left="96" w:right="104"/>
                            <w:rPr>
                              <w:rFonts w:ascii="Arial"/>
                              <w:sz w:val="16"/>
                            </w:rPr>
                          </w:pPr>
                          <w:r>
                            <w:rPr>
                              <w:rFonts w:ascii="Arial"/>
                              <w:spacing w:val="-2"/>
                              <w:sz w:val="16"/>
                            </w:rPr>
                            <w:t>BEO001-04-</w:t>
                          </w:r>
                          <w:r>
                            <w:rPr>
                              <w:rFonts w:ascii="Arial"/>
                              <w:spacing w:val="-10"/>
                              <w:sz w:val="16"/>
                            </w:rPr>
                            <w:fldChar w:fldCharType="begin"/>
                          </w:r>
                          <w:r>
                            <w:rPr>
                              <w:rFonts w:ascii="Arial"/>
                              <w:spacing w:val="-10"/>
                              <w:sz w:val="16"/>
                            </w:rPr>
                            <w:instrText xml:space="preserve"> PAGE </w:instrText>
                          </w:r>
                          <w:r>
                            <w:rPr>
                              <w:rFonts w:ascii="Arial"/>
                              <w:spacing w:val="-10"/>
                              <w:sz w:val="16"/>
                            </w:rPr>
                            <w:fldChar w:fldCharType="separate"/>
                          </w:r>
                          <w:r>
                            <w:rPr>
                              <w:rFonts w:ascii="Arial"/>
                              <w:spacing w:val="-10"/>
                              <w:sz w:val="16"/>
                            </w:rPr>
                            <w:t>6</w:t>
                          </w:r>
                          <w:r>
                            <w:rPr>
                              <w:rFonts w:ascii="Arial"/>
                              <w:spacing w:val="-10"/>
                              <w:sz w:val="16"/>
                            </w:rPr>
                            <w:fldChar w:fldCharType="end"/>
                          </w:r>
                        </w:p>
                      </w:tc>
                    </w:tr>
                    <w:tr w:rsidR="00DE7CE6" w14:paraId="2A9DB972" w14:textId="77777777">
                      <w:trPr>
                        <w:trHeight w:val="321"/>
                      </w:trPr>
                      <w:tc>
                        <w:tcPr>
                          <w:tcW w:w="1904" w:type="dxa"/>
                          <w:vMerge/>
                          <w:tcBorders>
                            <w:top w:val="nil"/>
                          </w:tcBorders>
                        </w:tcPr>
                        <w:p w14:paraId="690ABC3D" w14:textId="77777777" w:rsidR="00DE7CE6" w:rsidRDefault="00DE7CE6">
                          <w:pPr>
                            <w:rPr>
                              <w:sz w:val="2"/>
                              <w:szCs w:val="2"/>
                            </w:rPr>
                          </w:pPr>
                        </w:p>
                      </w:tc>
                      <w:tc>
                        <w:tcPr>
                          <w:tcW w:w="3968" w:type="dxa"/>
                          <w:vMerge/>
                          <w:tcBorders>
                            <w:top w:val="nil"/>
                          </w:tcBorders>
                        </w:tcPr>
                        <w:p w14:paraId="5BE458AF" w14:textId="77777777" w:rsidR="00DE7CE6" w:rsidRDefault="00DE7CE6">
                          <w:pPr>
                            <w:rPr>
                              <w:sz w:val="2"/>
                              <w:szCs w:val="2"/>
                            </w:rPr>
                          </w:pPr>
                        </w:p>
                      </w:tc>
                      <w:tc>
                        <w:tcPr>
                          <w:tcW w:w="1215" w:type="dxa"/>
                          <w:tcBorders>
                            <w:top w:val="single" w:sz="6" w:space="0" w:color="000000"/>
                          </w:tcBorders>
                        </w:tcPr>
                        <w:p w14:paraId="622B1A52" w14:textId="77777777" w:rsidR="00DE7CE6" w:rsidRDefault="00E02E7B">
                          <w:pPr>
                            <w:pStyle w:val="TableParagraph"/>
                            <w:spacing w:before="36"/>
                            <w:ind w:left="97" w:right="56"/>
                            <w:rPr>
                              <w:rFonts w:ascii="Arial"/>
                              <w:sz w:val="16"/>
                            </w:rPr>
                          </w:pPr>
                          <w:r>
                            <w:rPr>
                              <w:rFonts w:ascii="Arial"/>
                              <w:sz w:val="16"/>
                            </w:rPr>
                            <w:t>JUN</w:t>
                          </w:r>
                          <w:r>
                            <w:rPr>
                              <w:rFonts w:ascii="Arial"/>
                              <w:spacing w:val="-5"/>
                              <w:sz w:val="16"/>
                            </w:rPr>
                            <w:t xml:space="preserve"> 21</w:t>
                          </w:r>
                        </w:p>
                      </w:tc>
                    </w:tr>
                  </w:tbl>
                  <w:p w14:paraId="7FE01557" w14:textId="77777777" w:rsidR="00DE7CE6" w:rsidRDefault="00DE7CE6">
                    <w:pPr>
                      <w:pStyle w:val="Corpsdetexte"/>
                    </w:pPr>
                  </w:p>
                </w:txbxContent>
              </v:textbox>
              <w10:wrap anchorx="page" anchory="page"/>
            </v:shape>
          </w:pict>
        </mc:Fallback>
      </mc:AlternateContent>
    </w:r>
    <w:r>
      <w:rPr>
        <w:noProof/>
      </w:rPr>
      <w:drawing>
        <wp:anchor distT="0" distB="0" distL="0" distR="0" simplePos="0" relativeHeight="485044736" behindDoc="1" locked="0" layoutInCell="1" allowOverlap="1" wp14:anchorId="390D0C66" wp14:editId="44A16D23">
          <wp:simplePos x="0" y="0"/>
          <wp:positionH relativeFrom="page">
            <wp:posOffset>461714</wp:posOffset>
          </wp:positionH>
          <wp:positionV relativeFrom="page">
            <wp:posOffset>317327</wp:posOffset>
          </wp:positionV>
          <wp:extent cx="852764" cy="215109"/>
          <wp:effectExtent l="0" t="0" r="0" b="0"/>
          <wp:wrapNone/>
          <wp:docPr id="50923297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2.jpeg"/>
                  <pic:cNvPicPr/>
                </pic:nvPicPr>
                <pic:blipFill>
                  <a:blip r:embed="rId1" cstate="print"/>
                  <a:stretch>
                    <a:fillRect/>
                  </a:stretch>
                </pic:blipFill>
                <pic:spPr>
                  <a:xfrm>
                    <a:off x="0" y="0"/>
                    <a:ext cx="852764" cy="215109"/>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1EF89" w14:textId="57D6662D" w:rsidR="00DE7CE6" w:rsidRDefault="00E02E7B">
    <w:pPr>
      <w:pStyle w:val="Corpsdetexte"/>
      <w:spacing w:line="14" w:lineRule="auto"/>
    </w:pPr>
    <w:r>
      <w:rPr>
        <w:noProof/>
      </w:rPr>
      <mc:AlternateContent>
        <mc:Choice Requires="wps">
          <w:drawing>
            <wp:anchor distT="0" distB="0" distL="114300" distR="114300" simplePos="0" relativeHeight="15878144" behindDoc="0" locked="0" layoutInCell="1" allowOverlap="1" wp14:anchorId="3AF304B0" wp14:editId="16C9D3FE">
              <wp:simplePos x="0" y="0"/>
              <wp:positionH relativeFrom="page">
                <wp:posOffset>233045</wp:posOffset>
              </wp:positionH>
              <wp:positionV relativeFrom="page">
                <wp:posOffset>140970</wp:posOffset>
              </wp:positionV>
              <wp:extent cx="4583430" cy="455930"/>
              <wp:effectExtent l="0" t="0" r="0" b="0"/>
              <wp:wrapNone/>
              <wp:docPr id="4" name="docshape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3430" cy="455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1"/>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04"/>
                            <w:gridCol w:w="3968"/>
                            <w:gridCol w:w="1215"/>
                          </w:tblGrid>
                          <w:tr w:rsidR="00DE7CE6" w14:paraId="6452551D" w14:textId="77777777">
                            <w:trPr>
                              <w:trHeight w:val="362"/>
                            </w:trPr>
                            <w:tc>
                              <w:tcPr>
                                <w:tcW w:w="1904" w:type="dxa"/>
                                <w:vMerge w:val="restart"/>
                              </w:tcPr>
                              <w:p w14:paraId="65B9354F" w14:textId="77777777" w:rsidR="00DE7CE6" w:rsidRDefault="00DE7CE6">
                                <w:pPr>
                                  <w:pStyle w:val="TableParagraph"/>
                                  <w:ind w:left="0"/>
                                  <w:jc w:val="left"/>
                                  <w:rPr>
                                    <w:rFonts w:ascii="Times New Roman"/>
                                    <w:sz w:val="18"/>
                                  </w:rPr>
                                </w:pPr>
                              </w:p>
                            </w:tc>
                            <w:tc>
                              <w:tcPr>
                                <w:tcW w:w="3968" w:type="dxa"/>
                                <w:vMerge w:val="restart"/>
                              </w:tcPr>
                              <w:p w14:paraId="0D3F0F23" w14:textId="77777777" w:rsidR="00DE7CE6" w:rsidRDefault="00E02E7B">
                                <w:pPr>
                                  <w:pStyle w:val="TableParagraph"/>
                                  <w:spacing w:before="19"/>
                                  <w:ind w:left="450" w:right="454"/>
                                  <w:rPr>
                                    <w:b/>
                                    <w:sz w:val="20"/>
                                  </w:rPr>
                                </w:pPr>
                                <w:r>
                                  <w:rPr>
                                    <w:b/>
                                    <w:spacing w:val="-2"/>
                                    <w:sz w:val="20"/>
                                  </w:rPr>
                                  <w:t>MANUEL</w:t>
                                </w:r>
                                <w:r>
                                  <w:rPr>
                                    <w:b/>
                                    <w:spacing w:val="7"/>
                                    <w:sz w:val="20"/>
                                  </w:rPr>
                                  <w:t xml:space="preserve"> </w:t>
                                </w:r>
                                <w:r>
                                  <w:rPr>
                                    <w:b/>
                                    <w:spacing w:val="-2"/>
                                    <w:sz w:val="20"/>
                                  </w:rPr>
                                  <w:t>D’ADMINISTRATION</w:t>
                                </w:r>
                                <w:r>
                                  <w:rPr>
                                    <w:b/>
                                    <w:spacing w:val="9"/>
                                    <w:sz w:val="20"/>
                                  </w:rPr>
                                  <w:t xml:space="preserve"> </w:t>
                                </w:r>
                                <w:r>
                                  <w:rPr>
                                    <w:b/>
                                    <w:spacing w:val="-5"/>
                                    <w:sz w:val="20"/>
                                  </w:rPr>
                                  <w:t>EFB</w:t>
                                </w:r>
                              </w:p>
                              <w:p w14:paraId="473479B9" w14:textId="77777777" w:rsidR="00DE7CE6" w:rsidRDefault="00E02E7B">
                                <w:pPr>
                                  <w:pStyle w:val="TableParagraph"/>
                                  <w:spacing w:before="2"/>
                                  <w:ind w:left="454" w:right="454"/>
                                  <w:rPr>
                                    <w:sz w:val="18"/>
                                  </w:rPr>
                                </w:pPr>
                                <w:r>
                                  <w:rPr>
                                    <w:spacing w:val="-2"/>
                                    <w:sz w:val="18"/>
                                  </w:rPr>
                                  <w:t>ANNEXES</w:t>
                                </w:r>
                              </w:p>
                              <w:p w14:paraId="432E770A" w14:textId="77777777" w:rsidR="00DE7CE6" w:rsidRDefault="00E02E7B">
                                <w:pPr>
                                  <w:pStyle w:val="TableParagraph"/>
                                  <w:spacing w:before="7"/>
                                  <w:ind w:left="452" w:right="454"/>
                                  <w:rPr>
                                    <w:sz w:val="18"/>
                                  </w:rPr>
                                </w:pPr>
                                <w:r>
                                  <w:rPr>
                                    <w:sz w:val="18"/>
                                  </w:rPr>
                                  <w:t>Installation</w:t>
                                </w:r>
                                <w:r>
                                  <w:rPr>
                                    <w:spacing w:val="-11"/>
                                    <w:sz w:val="18"/>
                                  </w:rPr>
                                  <w:t xml:space="preserve"> </w:t>
                                </w:r>
                                <w:r>
                                  <w:rPr>
                                    <w:spacing w:val="-2"/>
                                    <w:sz w:val="18"/>
                                  </w:rPr>
                                  <w:t>logiciels</w:t>
                                </w:r>
                              </w:p>
                            </w:tc>
                            <w:tc>
                              <w:tcPr>
                                <w:tcW w:w="1215" w:type="dxa"/>
                                <w:tcBorders>
                                  <w:bottom w:val="single" w:sz="6" w:space="0" w:color="000000"/>
                                </w:tcBorders>
                              </w:tcPr>
                              <w:p w14:paraId="68998363" w14:textId="77777777" w:rsidR="00DE7CE6" w:rsidRDefault="00E02E7B">
                                <w:pPr>
                                  <w:pStyle w:val="TableParagraph"/>
                                  <w:spacing w:before="99"/>
                                  <w:ind w:left="24" w:right="32"/>
                                  <w:rPr>
                                    <w:rFonts w:ascii="Arial"/>
                                    <w:sz w:val="14"/>
                                  </w:rPr>
                                </w:pPr>
                                <w:r>
                                  <w:rPr>
                                    <w:rFonts w:ascii="Arial"/>
                                    <w:spacing w:val="-2"/>
                                    <w:sz w:val="14"/>
                                  </w:rPr>
                                  <w:t>BEO001-ANN-</w:t>
                                </w:r>
                                <w:r>
                                  <w:rPr>
                                    <w:rFonts w:ascii="Arial"/>
                                    <w:spacing w:val="-5"/>
                                    <w:sz w:val="14"/>
                                  </w:rPr>
                                  <w:fldChar w:fldCharType="begin"/>
                                </w:r>
                                <w:r>
                                  <w:rPr>
                                    <w:rFonts w:ascii="Arial"/>
                                    <w:spacing w:val="-5"/>
                                    <w:sz w:val="14"/>
                                  </w:rPr>
                                  <w:instrText xml:space="preserve"> PAGE </w:instrText>
                                </w:r>
                                <w:r>
                                  <w:rPr>
                                    <w:rFonts w:ascii="Arial"/>
                                    <w:spacing w:val="-5"/>
                                    <w:sz w:val="14"/>
                                  </w:rPr>
                                  <w:fldChar w:fldCharType="separate"/>
                                </w:r>
                                <w:r>
                                  <w:rPr>
                                    <w:rFonts w:ascii="Arial"/>
                                    <w:spacing w:val="-5"/>
                                    <w:sz w:val="14"/>
                                  </w:rPr>
                                  <w:t>56</w:t>
                                </w:r>
                                <w:r>
                                  <w:rPr>
                                    <w:rFonts w:ascii="Arial"/>
                                    <w:spacing w:val="-5"/>
                                    <w:sz w:val="14"/>
                                  </w:rPr>
                                  <w:fldChar w:fldCharType="end"/>
                                </w:r>
                              </w:p>
                            </w:tc>
                          </w:tr>
                          <w:tr w:rsidR="00DE7CE6" w14:paraId="24BDAE6F" w14:textId="77777777">
                            <w:trPr>
                              <w:trHeight w:val="321"/>
                            </w:trPr>
                            <w:tc>
                              <w:tcPr>
                                <w:tcW w:w="1904" w:type="dxa"/>
                                <w:vMerge/>
                                <w:tcBorders>
                                  <w:top w:val="nil"/>
                                </w:tcBorders>
                              </w:tcPr>
                              <w:p w14:paraId="459825CE" w14:textId="77777777" w:rsidR="00DE7CE6" w:rsidRDefault="00DE7CE6">
                                <w:pPr>
                                  <w:rPr>
                                    <w:sz w:val="2"/>
                                    <w:szCs w:val="2"/>
                                  </w:rPr>
                                </w:pPr>
                              </w:p>
                            </w:tc>
                            <w:tc>
                              <w:tcPr>
                                <w:tcW w:w="3968" w:type="dxa"/>
                                <w:vMerge/>
                                <w:tcBorders>
                                  <w:top w:val="nil"/>
                                </w:tcBorders>
                              </w:tcPr>
                              <w:p w14:paraId="78EF3BBB" w14:textId="77777777" w:rsidR="00DE7CE6" w:rsidRDefault="00DE7CE6">
                                <w:pPr>
                                  <w:rPr>
                                    <w:sz w:val="2"/>
                                    <w:szCs w:val="2"/>
                                  </w:rPr>
                                </w:pPr>
                              </w:p>
                            </w:tc>
                            <w:tc>
                              <w:tcPr>
                                <w:tcW w:w="1215" w:type="dxa"/>
                                <w:tcBorders>
                                  <w:top w:val="single" w:sz="6" w:space="0" w:color="000000"/>
                                </w:tcBorders>
                              </w:tcPr>
                              <w:p w14:paraId="0CD3645B" w14:textId="77777777" w:rsidR="00DE7CE6" w:rsidRDefault="00E02E7B">
                                <w:pPr>
                                  <w:pStyle w:val="TableParagraph"/>
                                  <w:spacing w:before="17"/>
                                  <w:ind w:left="97" w:right="20"/>
                                  <w:rPr>
                                    <w:rFonts w:ascii="Arial"/>
                                    <w:sz w:val="16"/>
                                  </w:rPr>
                                </w:pPr>
                                <w:r>
                                  <w:rPr>
                                    <w:rFonts w:ascii="Arial"/>
                                    <w:sz w:val="16"/>
                                  </w:rPr>
                                  <w:t>FEB</w:t>
                                </w:r>
                                <w:r>
                                  <w:rPr>
                                    <w:rFonts w:ascii="Arial"/>
                                    <w:spacing w:val="-4"/>
                                    <w:sz w:val="16"/>
                                  </w:rPr>
                                  <w:t xml:space="preserve"> </w:t>
                                </w:r>
                                <w:r>
                                  <w:rPr>
                                    <w:rFonts w:ascii="Arial"/>
                                    <w:spacing w:val="-5"/>
                                    <w:sz w:val="16"/>
                                  </w:rPr>
                                  <w:t>21</w:t>
                                </w:r>
                              </w:p>
                            </w:tc>
                          </w:tr>
                        </w:tbl>
                        <w:p w14:paraId="1BD994B8" w14:textId="77777777" w:rsidR="00DE7CE6" w:rsidRDefault="00DE7CE6">
                          <w:pPr>
                            <w:pStyle w:val="Corpsdetex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F304B0" id="_x0000_t202" coordsize="21600,21600" o:spt="202" path="m,l,21600r21600,l21600,xe">
              <v:stroke joinstyle="miter"/>
              <v:path gradientshapeok="t" o:connecttype="rect"/>
            </v:shapetype>
            <v:shape id="docshape199" o:spid="_x0000_s1032" type="#_x0000_t202" style="position:absolute;margin-left:18.35pt;margin-top:11.1pt;width:360.9pt;height:35.9pt;z-index:1587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" filled="f" stroked="f">
              <v:textbox inset="0,0,0,0">
                <w:txbxContent>
                  <w:tbl>
                    <w:tblPr>
                      <w:tblStyle w:val="TableNormal1"/>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04"/>
                      <w:gridCol w:w="3968"/>
                      <w:gridCol w:w="1215"/>
                    </w:tblGrid>
                    <w:tr w:rsidR="00DE7CE6" w14:paraId="6452551D" w14:textId="77777777">
                      <w:trPr>
                        <w:trHeight w:val="362"/>
                      </w:trPr>
                      <w:tc>
                        <w:tcPr>
                          <w:tcW w:w="1904" w:type="dxa"/>
                          <w:vMerge w:val="restart"/>
                        </w:tcPr>
                        <w:p w14:paraId="65B9354F" w14:textId="77777777" w:rsidR="00DE7CE6" w:rsidRDefault="00DE7CE6">
                          <w:pPr>
                            <w:pStyle w:val="TableParagraph"/>
                            <w:ind w:left="0"/>
                            <w:jc w:val="left"/>
                            <w:rPr>
                              <w:rFonts w:ascii="Times New Roman"/>
                              <w:sz w:val="18"/>
                            </w:rPr>
                          </w:pPr>
                        </w:p>
                      </w:tc>
                      <w:tc>
                        <w:tcPr>
                          <w:tcW w:w="3968" w:type="dxa"/>
                          <w:vMerge w:val="restart"/>
                        </w:tcPr>
                        <w:p w14:paraId="0D3F0F23" w14:textId="77777777" w:rsidR="00DE7CE6" w:rsidRDefault="00E02E7B">
                          <w:pPr>
                            <w:pStyle w:val="TableParagraph"/>
                            <w:spacing w:before="19"/>
                            <w:ind w:left="450" w:right="454"/>
                            <w:rPr>
                              <w:b/>
                              <w:sz w:val="20"/>
                            </w:rPr>
                          </w:pPr>
                          <w:r>
                            <w:rPr>
                              <w:b/>
                              <w:spacing w:val="-2"/>
                              <w:sz w:val="20"/>
                            </w:rPr>
                            <w:t>MANUEL</w:t>
                          </w:r>
                          <w:r>
                            <w:rPr>
                              <w:b/>
                              <w:spacing w:val="7"/>
                              <w:sz w:val="20"/>
                            </w:rPr>
                            <w:t xml:space="preserve"> </w:t>
                          </w:r>
                          <w:r>
                            <w:rPr>
                              <w:b/>
                              <w:spacing w:val="-2"/>
                              <w:sz w:val="20"/>
                            </w:rPr>
                            <w:t>D’ADMINISTRATION</w:t>
                          </w:r>
                          <w:r>
                            <w:rPr>
                              <w:b/>
                              <w:spacing w:val="9"/>
                              <w:sz w:val="20"/>
                            </w:rPr>
                            <w:t xml:space="preserve"> </w:t>
                          </w:r>
                          <w:r>
                            <w:rPr>
                              <w:b/>
                              <w:spacing w:val="-5"/>
                              <w:sz w:val="20"/>
                            </w:rPr>
                            <w:t>EFB</w:t>
                          </w:r>
                        </w:p>
                        <w:p w14:paraId="473479B9" w14:textId="77777777" w:rsidR="00DE7CE6" w:rsidRDefault="00E02E7B">
                          <w:pPr>
                            <w:pStyle w:val="TableParagraph"/>
                            <w:spacing w:before="2"/>
                            <w:ind w:left="454" w:right="454"/>
                            <w:rPr>
                              <w:sz w:val="18"/>
                            </w:rPr>
                          </w:pPr>
                          <w:r>
                            <w:rPr>
                              <w:spacing w:val="-2"/>
                              <w:sz w:val="18"/>
                            </w:rPr>
                            <w:t>ANNEXES</w:t>
                          </w:r>
                        </w:p>
                        <w:p w14:paraId="432E770A" w14:textId="77777777" w:rsidR="00DE7CE6" w:rsidRDefault="00E02E7B">
                          <w:pPr>
                            <w:pStyle w:val="TableParagraph"/>
                            <w:spacing w:before="7"/>
                            <w:ind w:left="452" w:right="454"/>
                            <w:rPr>
                              <w:sz w:val="18"/>
                            </w:rPr>
                          </w:pPr>
                          <w:r>
                            <w:rPr>
                              <w:sz w:val="18"/>
                            </w:rPr>
                            <w:t>Installation</w:t>
                          </w:r>
                          <w:r>
                            <w:rPr>
                              <w:spacing w:val="-11"/>
                              <w:sz w:val="18"/>
                            </w:rPr>
                            <w:t xml:space="preserve"> </w:t>
                          </w:r>
                          <w:r>
                            <w:rPr>
                              <w:spacing w:val="-2"/>
                              <w:sz w:val="18"/>
                            </w:rPr>
                            <w:t>logiciels</w:t>
                          </w:r>
                        </w:p>
                      </w:tc>
                      <w:tc>
                        <w:tcPr>
                          <w:tcW w:w="1215" w:type="dxa"/>
                          <w:tcBorders>
                            <w:bottom w:val="single" w:sz="6" w:space="0" w:color="000000"/>
                          </w:tcBorders>
                        </w:tcPr>
                        <w:p w14:paraId="68998363" w14:textId="77777777" w:rsidR="00DE7CE6" w:rsidRDefault="00E02E7B">
                          <w:pPr>
                            <w:pStyle w:val="TableParagraph"/>
                            <w:spacing w:before="99"/>
                            <w:ind w:left="24" w:right="32"/>
                            <w:rPr>
                              <w:rFonts w:ascii="Arial"/>
                              <w:sz w:val="14"/>
                            </w:rPr>
                          </w:pPr>
                          <w:r>
                            <w:rPr>
                              <w:rFonts w:ascii="Arial"/>
                              <w:spacing w:val="-2"/>
                              <w:sz w:val="14"/>
                            </w:rPr>
                            <w:t>BEO001-ANN-</w:t>
                          </w:r>
                          <w:r>
                            <w:rPr>
                              <w:rFonts w:ascii="Arial"/>
                              <w:spacing w:val="-5"/>
                              <w:sz w:val="14"/>
                            </w:rPr>
                            <w:fldChar w:fldCharType="begin"/>
                          </w:r>
                          <w:r>
                            <w:rPr>
                              <w:rFonts w:ascii="Arial"/>
                              <w:spacing w:val="-5"/>
                              <w:sz w:val="14"/>
                            </w:rPr>
                            <w:instrText xml:space="preserve"> PAGE </w:instrText>
                          </w:r>
                          <w:r>
                            <w:rPr>
                              <w:rFonts w:ascii="Arial"/>
                              <w:spacing w:val="-5"/>
                              <w:sz w:val="14"/>
                            </w:rPr>
                            <w:fldChar w:fldCharType="separate"/>
                          </w:r>
                          <w:r>
                            <w:rPr>
                              <w:rFonts w:ascii="Arial"/>
                              <w:spacing w:val="-5"/>
                              <w:sz w:val="14"/>
                            </w:rPr>
                            <w:t>56</w:t>
                          </w:r>
                          <w:r>
                            <w:rPr>
                              <w:rFonts w:ascii="Arial"/>
                              <w:spacing w:val="-5"/>
                              <w:sz w:val="14"/>
                            </w:rPr>
                            <w:fldChar w:fldCharType="end"/>
                          </w:r>
                        </w:p>
                      </w:tc>
                    </w:tr>
                    <w:tr w:rsidR="00DE7CE6" w14:paraId="24BDAE6F" w14:textId="77777777">
                      <w:trPr>
                        <w:trHeight w:val="321"/>
                      </w:trPr>
                      <w:tc>
                        <w:tcPr>
                          <w:tcW w:w="1904" w:type="dxa"/>
                          <w:vMerge/>
                          <w:tcBorders>
                            <w:top w:val="nil"/>
                          </w:tcBorders>
                        </w:tcPr>
                        <w:p w14:paraId="459825CE" w14:textId="77777777" w:rsidR="00DE7CE6" w:rsidRDefault="00DE7CE6">
                          <w:pPr>
                            <w:rPr>
                              <w:sz w:val="2"/>
                              <w:szCs w:val="2"/>
                            </w:rPr>
                          </w:pPr>
                        </w:p>
                      </w:tc>
                      <w:tc>
                        <w:tcPr>
                          <w:tcW w:w="3968" w:type="dxa"/>
                          <w:vMerge/>
                          <w:tcBorders>
                            <w:top w:val="nil"/>
                          </w:tcBorders>
                        </w:tcPr>
                        <w:p w14:paraId="78EF3BBB" w14:textId="77777777" w:rsidR="00DE7CE6" w:rsidRDefault="00DE7CE6">
                          <w:pPr>
                            <w:rPr>
                              <w:sz w:val="2"/>
                              <w:szCs w:val="2"/>
                            </w:rPr>
                          </w:pPr>
                        </w:p>
                      </w:tc>
                      <w:tc>
                        <w:tcPr>
                          <w:tcW w:w="1215" w:type="dxa"/>
                          <w:tcBorders>
                            <w:top w:val="single" w:sz="6" w:space="0" w:color="000000"/>
                          </w:tcBorders>
                        </w:tcPr>
                        <w:p w14:paraId="0CD3645B" w14:textId="77777777" w:rsidR="00DE7CE6" w:rsidRDefault="00E02E7B">
                          <w:pPr>
                            <w:pStyle w:val="TableParagraph"/>
                            <w:spacing w:before="17"/>
                            <w:ind w:left="97" w:right="20"/>
                            <w:rPr>
                              <w:rFonts w:ascii="Arial"/>
                              <w:sz w:val="16"/>
                            </w:rPr>
                          </w:pPr>
                          <w:r>
                            <w:rPr>
                              <w:rFonts w:ascii="Arial"/>
                              <w:sz w:val="16"/>
                            </w:rPr>
                            <w:t>FEB</w:t>
                          </w:r>
                          <w:r>
                            <w:rPr>
                              <w:rFonts w:ascii="Arial"/>
                              <w:spacing w:val="-4"/>
                              <w:sz w:val="16"/>
                            </w:rPr>
                            <w:t xml:space="preserve"> </w:t>
                          </w:r>
                          <w:r>
                            <w:rPr>
                              <w:rFonts w:ascii="Arial"/>
                              <w:spacing w:val="-5"/>
                              <w:sz w:val="16"/>
                            </w:rPr>
                            <w:t>21</w:t>
                          </w:r>
                        </w:p>
                      </w:tc>
                    </w:tr>
                  </w:tbl>
                  <w:p w14:paraId="1BD994B8" w14:textId="77777777" w:rsidR="00DE7CE6" w:rsidRDefault="00DE7CE6">
                    <w:pPr>
                      <w:pStyle w:val="Corpsdetexte"/>
                    </w:pPr>
                  </w:p>
                </w:txbxContent>
              </v:textbox>
              <w10:wrap anchorx="page" anchory="page"/>
            </v:shape>
          </w:pict>
        </mc:Fallback>
      </mc:AlternateContent>
    </w:r>
    <w:r>
      <w:rPr>
        <w:noProof/>
      </w:rPr>
      <w:drawing>
        <wp:anchor distT="0" distB="0" distL="0" distR="0" simplePos="0" relativeHeight="485071360" behindDoc="1" locked="0" layoutInCell="1" allowOverlap="1" wp14:anchorId="1807ABFB" wp14:editId="795D8011">
          <wp:simplePos x="0" y="0"/>
          <wp:positionH relativeFrom="page">
            <wp:posOffset>461714</wp:posOffset>
          </wp:positionH>
          <wp:positionV relativeFrom="page">
            <wp:posOffset>317327</wp:posOffset>
          </wp:positionV>
          <wp:extent cx="852764" cy="215109"/>
          <wp:effectExtent l="0" t="0" r="0" b="0"/>
          <wp:wrapNone/>
          <wp:docPr id="54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2.jpeg"/>
                  <pic:cNvPicPr/>
                </pic:nvPicPr>
                <pic:blipFill>
                  <a:blip r:embed="rId1" cstate="print"/>
                  <a:stretch>
                    <a:fillRect/>
                  </a:stretch>
                </pic:blipFill>
                <pic:spPr>
                  <a:xfrm>
                    <a:off x="0" y="0"/>
                    <a:ext cx="852764" cy="21510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6030E"/>
    <w:multiLevelType w:val="hybridMultilevel"/>
    <w:tmpl w:val="BB3205F2"/>
    <w:lvl w:ilvl="0" w:tplc="81CCEC0E">
      <w:numFmt w:val="bullet"/>
      <w:lvlText w:val="•"/>
      <w:lvlJc w:val="left"/>
      <w:pPr>
        <w:ind w:left="1092" w:hanging="220"/>
      </w:pPr>
      <w:rPr>
        <w:rFonts w:ascii="Times New Roman" w:eastAsia="Times New Roman" w:hAnsi="Times New Roman" w:cs="Times New Roman" w:hint="default"/>
        <w:b w:val="0"/>
        <w:bCs w:val="0"/>
        <w:i w:val="0"/>
        <w:iCs w:val="0"/>
        <w:w w:val="99"/>
        <w:sz w:val="20"/>
        <w:szCs w:val="20"/>
        <w:lang w:val="fr-FR" w:eastAsia="en-US" w:bidi="ar-SA"/>
      </w:rPr>
    </w:lvl>
    <w:lvl w:ilvl="1" w:tplc="5ECE7DC4">
      <w:numFmt w:val="bullet"/>
      <w:lvlText w:val="•"/>
      <w:lvlJc w:val="left"/>
      <w:pPr>
        <w:ind w:left="1768" w:hanging="220"/>
      </w:pPr>
      <w:rPr>
        <w:rFonts w:hint="default"/>
        <w:lang w:val="fr-FR" w:eastAsia="en-US" w:bidi="ar-SA"/>
      </w:rPr>
    </w:lvl>
    <w:lvl w:ilvl="2" w:tplc="43E6486C">
      <w:numFmt w:val="bullet"/>
      <w:lvlText w:val="•"/>
      <w:lvlJc w:val="left"/>
      <w:pPr>
        <w:ind w:left="2436" w:hanging="220"/>
      </w:pPr>
      <w:rPr>
        <w:rFonts w:hint="default"/>
        <w:lang w:val="fr-FR" w:eastAsia="en-US" w:bidi="ar-SA"/>
      </w:rPr>
    </w:lvl>
    <w:lvl w:ilvl="3" w:tplc="B74EB888">
      <w:numFmt w:val="bullet"/>
      <w:lvlText w:val="•"/>
      <w:lvlJc w:val="left"/>
      <w:pPr>
        <w:ind w:left="3104" w:hanging="220"/>
      </w:pPr>
      <w:rPr>
        <w:rFonts w:hint="default"/>
        <w:lang w:val="fr-FR" w:eastAsia="en-US" w:bidi="ar-SA"/>
      </w:rPr>
    </w:lvl>
    <w:lvl w:ilvl="4" w:tplc="BAD28EDA">
      <w:numFmt w:val="bullet"/>
      <w:lvlText w:val="•"/>
      <w:lvlJc w:val="left"/>
      <w:pPr>
        <w:ind w:left="3772" w:hanging="220"/>
      </w:pPr>
      <w:rPr>
        <w:rFonts w:hint="default"/>
        <w:lang w:val="fr-FR" w:eastAsia="en-US" w:bidi="ar-SA"/>
      </w:rPr>
    </w:lvl>
    <w:lvl w:ilvl="5" w:tplc="E10057E8">
      <w:numFmt w:val="bullet"/>
      <w:lvlText w:val="•"/>
      <w:lvlJc w:val="left"/>
      <w:pPr>
        <w:ind w:left="4440" w:hanging="220"/>
      </w:pPr>
      <w:rPr>
        <w:rFonts w:hint="default"/>
        <w:lang w:val="fr-FR" w:eastAsia="en-US" w:bidi="ar-SA"/>
      </w:rPr>
    </w:lvl>
    <w:lvl w:ilvl="6" w:tplc="BC022CEE">
      <w:numFmt w:val="bullet"/>
      <w:lvlText w:val="•"/>
      <w:lvlJc w:val="left"/>
      <w:pPr>
        <w:ind w:left="5108" w:hanging="220"/>
      </w:pPr>
      <w:rPr>
        <w:rFonts w:hint="default"/>
        <w:lang w:val="fr-FR" w:eastAsia="en-US" w:bidi="ar-SA"/>
      </w:rPr>
    </w:lvl>
    <w:lvl w:ilvl="7" w:tplc="105ACC60">
      <w:numFmt w:val="bullet"/>
      <w:lvlText w:val="•"/>
      <w:lvlJc w:val="left"/>
      <w:pPr>
        <w:ind w:left="5776" w:hanging="220"/>
      </w:pPr>
      <w:rPr>
        <w:rFonts w:hint="default"/>
        <w:lang w:val="fr-FR" w:eastAsia="en-US" w:bidi="ar-SA"/>
      </w:rPr>
    </w:lvl>
    <w:lvl w:ilvl="8" w:tplc="2E8C0036">
      <w:numFmt w:val="bullet"/>
      <w:lvlText w:val="•"/>
      <w:lvlJc w:val="left"/>
      <w:pPr>
        <w:ind w:left="6444" w:hanging="220"/>
      </w:pPr>
      <w:rPr>
        <w:rFonts w:hint="default"/>
        <w:lang w:val="fr-FR" w:eastAsia="en-US" w:bidi="ar-SA"/>
      </w:rPr>
    </w:lvl>
  </w:abstractNum>
  <w:abstractNum w:abstractNumId="1" w15:restartNumberingAfterBreak="0">
    <w:nsid w:val="111C099A"/>
    <w:multiLevelType w:val="multilevel"/>
    <w:tmpl w:val="09EC0754"/>
    <w:lvl w:ilvl="0">
      <w:start w:val="4"/>
      <w:numFmt w:val="decimal"/>
      <w:lvlText w:val="%1"/>
      <w:lvlJc w:val="left"/>
      <w:pPr>
        <w:ind w:left="1343" w:hanging="540"/>
      </w:pPr>
      <w:rPr>
        <w:rFonts w:hint="default"/>
        <w:lang w:val="fr-FR" w:eastAsia="en-US" w:bidi="ar-SA"/>
      </w:rPr>
    </w:lvl>
    <w:lvl w:ilvl="1">
      <w:start w:val="2"/>
      <w:numFmt w:val="decimal"/>
      <w:lvlText w:val="%1.%2"/>
      <w:lvlJc w:val="left"/>
      <w:pPr>
        <w:ind w:left="1343" w:hanging="540"/>
      </w:pPr>
      <w:rPr>
        <w:rFonts w:hint="default"/>
        <w:lang w:val="fr-FR" w:eastAsia="en-US" w:bidi="ar-SA"/>
      </w:rPr>
    </w:lvl>
    <w:lvl w:ilvl="2">
      <w:start w:val="1"/>
      <w:numFmt w:val="decimal"/>
      <w:lvlText w:val="%1.%2.%3"/>
      <w:lvlJc w:val="left"/>
      <w:pPr>
        <w:ind w:left="1343" w:hanging="540"/>
      </w:pPr>
      <w:rPr>
        <w:rFonts w:ascii="Times New Roman" w:eastAsia="Times New Roman" w:hAnsi="Times New Roman" w:cs="Times New Roman" w:hint="default"/>
        <w:b/>
        <w:bCs/>
        <w:i w:val="0"/>
        <w:iCs w:val="0"/>
        <w:spacing w:val="-1"/>
        <w:w w:val="100"/>
        <w:sz w:val="24"/>
        <w:szCs w:val="24"/>
        <w:lang w:val="fr-FR" w:eastAsia="en-US" w:bidi="ar-SA"/>
      </w:rPr>
    </w:lvl>
    <w:lvl w:ilvl="3">
      <w:numFmt w:val="bullet"/>
      <w:lvlText w:val="•"/>
      <w:lvlJc w:val="left"/>
      <w:pPr>
        <w:ind w:left="1092" w:hanging="220"/>
      </w:pPr>
      <w:rPr>
        <w:rFonts w:ascii="Times New Roman" w:eastAsia="Times New Roman" w:hAnsi="Times New Roman" w:cs="Times New Roman" w:hint="default"/>
        <w:b w:val="0"/>
        <w:bCs w:val="0"/>
        <w:i w:val="0"/>
        <w:iCs w:val="0"/>
        <w:w w:val="99"/>
        <w:sz w:val="20"/>
        <w:szCs w:val="20"/>
        <w:lang w:val="fr-FR" w:eastAsia="en-US" w:bidi="ar-SA"/>
      </w:rPr>
    </w:lvl>
    <w:lvl w:ilvl="4">
      <w:numFmt w:val="bullet"/>
      <w:lvlText w:val="•"/>
      <w:lvlJc w:val="left"/>
      <w:pPr>
        <w:ind w:left="3486" w:hanging="220"/>
      </w:pPr>
      <w:rPr>
        <w:rFonts w:hint="default"/>
        <w:lang w:val="fr-FR" w:eastAsia="en-US" w:bidi="ar-SA"/>
      </w:rPr>
    </w:lvl>
    <w:lvl w:ilvl="5">
      <w:numFmt w:val="bullet"/>
      <w:lvlText w:val="•"/>
      <w:lvlJc w:val="left"/>
      <w:pPr>
        <w:ind w:left="4202" w:hanging="220"/>
      </w:pPr>
      <w:rPr>
        <w:rFonts w:hint="default"/>
        <w:lang w:val="fr-FR" w:eastAsia="en-US" w:bidi="ar-SA"/>
      </w:rPr>
    </w:lvl>
    <w:lvl w:ilvl="6">
      <w:numFmt w:val="bullet"/>
      <w:lvlText w:val="•"/>
      <w:lvlJc w:val="left"/>
      <w:pPr>
        <w:ind w:left="4917" w:hanging="220"/>
      </w:pPr>
      <w:rPr>
        <w:rFonts w:hint="default"/>
        <w:lang w:val="fr-FR" w:eastAsia="en-US" w:bidi="ar-SA"/>
      </w:rPr>
    </w:lvl>
    <w:lvl w:ilvl="7">
      <w:numFmt w:val="bullet"/>
      <w:lvlText w:val="•"/>
      <w:lvlJc w:val="left"/>
      <w:pPr>
        <w:ind w:left="5633" w:hanging="220"/>
      </w:pPr>
      <w:rPr>
        <w:rFonts w:hint="default"/>
        <w:lang w:val="fr-FR" w:eastAsia="en-US" w:bidi="ar-SA"/>
      </w:rPr>
    </w:lvl>
    <w:lvl w:ilvl="8">
      <w:numFmt w:val="bullet"/>
      <w:lvlText w:val="•"/>
      <w:lvlJc w:val="left"/>
      <w:pPr>
        <w:ind w:left="6348" w:hanging="220"/>
      </w:pPr>
      <w:rPr>
        <w:rFonts w:hint="default"/>
        <w:lang w:val="fr-FR" w:eastAsia="en-US" w:bidi="ar-SA"/>
      </w:rPr>
    </w:lvl>
  </w:abstractNum>
  <w:abstractNum w:abstractNumId="2" w15:restartNumberingAfterBreak="0">
    <w:nsid w:val="12AD3CC7"/>
    <w:multiLevelType w:val="multilevel"/>
    <w:tmpl w:val="75A6CCCA"/>
    <w:lvl w:ilvl="0">
      <w:start w:val="1"/>
      <w:numFmt w:val="decimal"/>
      <w:lvlText w:val="%1."/>
      <w:lvlJc w:val="left"/>
      <w:pPr>
        <w:ind w:left="720" w:hanging="360"/>
      </w:pPr>
      <w:rPr>
        <w:rFonts w:hint="default"/>
      </w:rPr>
    </w:lvl>
    <w:lvl w:ilvl="1">
      <w:start w:val="1"/>
      <w:numFmt w:val="decimal"/>
      <w:pStyle w:val="Titre2"/>
      <w:isLgl/>
      <w:lvlText w:val="%1.%2."/>
      <w:lvlJc w:val="left"/>
      <w:pPr>
        <w:ind w:left="1080" w:hanging="72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2FE4908"/>
    <w:multiLevelType w:val="hybridMultilevel"/>
    <w:tmpl w:val="DE9A38F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15:restartNumberingAfterBreak="0">
    <w:nsid w:val="1986506E"/>
    <w:multiLevelType w:val="hybridMultilevel"/>
    <w:tmpl w:val="B7EA0EC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5" w15:restartNumberingAfterBreak="0">
    <w:nsid w:val="1A8D56E5"/>
    <w:multiLevelType w:val="multilevel"/>
    <w:tmpl w:val="AF6E8A80"/>
    <w:styleLink w:val="CurrentList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BFB14AF"/>
    <w:multiLevelType w:val="multilevel"/>
    <w:tmpl w:val="7F4CF6A4"/>
    <w:lvl w:ilvl="0">
      <w:start w:val="4"/>
      <w:numFmt w:val="decimal"/>
      <w:lvlText w:val="%1"/>
      <w:lvlJc w:val="left"/>
      <w:pPr>
        <w:ind w:left="1343" w:hanging="540"/>
      </w:pPr>
      <w:rPr>
        <w:rFonts w:hint="default"/>
        <w:lang w:val="fr-FR" w:eastAsia="en-US" w:bidi="ar-SA"/>
      </w:rPr>
    </w:lvl>
    <w:lvl w:ilvl="1">
      <w:start w:val="1"/>
      <w:numFmt w:val="decimal"/>
      <w:lvlText w:val="%1.%2"/>
      <w:lvlJc w:val="left"/>
      <w:pPr>
        <w:ind w:left="1343" w:hanging="540"/>
      </w:pPr>
      <w:rPr>
        <w:rFonts w:hint="default"/>
        <w:lang w:val="fr-FR" w:eastAsia="en-US" w:bidi="ar-SA"/>
      </w:rPr>
    </w:lvl>
    <w:lvl w:ilvl="2">
      <w:start w:val="1"/>
      <w:numFmt w:val="decimal"/>
      <w:lvlText w:val="%1.%2.%3"/>
      <w:lvlJc w:val="left"/>
      <w:pPr>
        <w:ind w:left="1343" w:hanging="540"/>
        <w:jc w:val="right"/>
      </w:pPr>
      <w:rPr>
        <w:rFonts w:ascii="Times New Roman" w:eastAsia="Times New Roman" w:hAnsi="Times New Roman" w:cs="Times New Roman" w:hint="default"/>
        <w:b/>
        <w:bCs/>
        <w:i w:val="0"/>
        <w:iCs w:val="0"/>
        <w:spacing w:val="-1"/>
        <w:w w:val="100"/>
        <w:sz w:val="24"/>
        <w:szCs w:val="24"/>
        <w:lang w:val="fr-FR" w:eastAsia="en-US" w:bidi="ar-SA"/>
      </w:rPr>
    </w:lvl>
    <w:lvl w:ilvl="3">
      <w:numFmt w:val="bullet"/>
      <w:lvlText w:val="•"/>
      <w:lvlJc w:val="left"/>
      <w:pPr>
        <w:ind w:left="1095" w:hanging="220"/>
      </w:pPr>
      <w:rPr>
        <w:rFonts w:ascii="Times New Roman" w:eastAsia="Times New Roman" w:hAnsi="Times New Roman" w:cs="Times New Roman" w:hint="default"/>
        <w:b w:val="0"/>
        <w:bCs w:val="0"/>
        <w:i w:val="0"/>
        <w:iCs w:val="0"/>
        <w:w w:val="99"/>
        <w:sz w:val="20"/>
        <w:szCs w:val="20"/>
        <w:lang w:val="fr-FR" w:eastAsia="en-US" w:bidi="ar-SA"/>
      </w:rPr>
    </w:lvl>
    <w:lvl w:ilvl="4">
      <w:numFmt w:val="bullet"/>
      <w:lvlText w:val="•"/>
      <w:lvlJc w:val="left"/>
      <w:pPr>
        <w:ind w:left="3486" w:hanging="220"/>
      </w:pPr>
      <w:rPr>
        <w:rFonts w:hint="default"/>
        <w:lang w:val="fr-FR" w:eastAsia="en-US" w:bidi="ar-SA"/>
      </w:rPr>
    </w:lvl>
    <w:lvl w:ilvl="5">
      <w:numFmt w:val="bullet"/>
      <w:lvlText w:val="•"/>
      <w:lvlJc w:val="left"/>
      <w:pPr>
        <w:ind w:left="4202" w:hanging="220"/>
      </w:pPr>
      <w:rPr>
        <w:rFonts w:hint="default"/>
        <w:lang w:val="fr-FR" w:eastAsia="en-US" w:bidi="ar-SA"/>
      </w:rPr>
    </w:lvl>
    <w:lvl w:ilvl="6">
      <w:numFmt w:val="bullet"/>
      <w:lvlText w:val="•"/>
      <w:lvlJc w:val="left"/>
      <w:pPr>
        <w:ind w:left="4917" w:hanging="220"/>
      </w:pPr>
      <w:rPr>
        <w:rFonts w:hint="default"/>
        <w:lang w:val="fr-FR" w:eastAsia="en-US" w:bidi="ar-SA"/>
      </w:rPr>
    </w:lvl>
    <w:lvl w:ilvl="7">
      <w:numFmt w:val="bullet"/>
      <w:lvlText w:val="•"/>
      <w:lvlJc w:val="left"/>
      <w:pPr>
        <w:ind w:left="5633" w:hanging="220"/>
      </w:pPr>
      <w:rPr>
        <w:rFonts w:hint="default"/>
        <w:lang w:val="fr-FR" w:eastAsia="en-US" w:bidi="ar-SA"/>
      </w:rPr>
    </w:lvl>
    <w:lvl w:ilvl="8">
      <w:numFmt w:val="bullet"/>
      <w:lvlText w:val="•"/>
      <w:lvlJc w:val="left"/>
      <w:pPr>
        <w:ind w:left="6348" w:hanging="220"/>
      </w:pPr>
      <w:rPr>
        <w:rFonts w:hint="default"/>
        <w:lang w:val="fr-FR" w:eastAsia="en-US" w:bidi="ar-SA"/>
      </w:rPr>
    </w:lvl>
  </w:abstractNum>
  <w:abstractNum w:abstractNumId="7" w15:restartNumberingAfterBreak="0">
    <w:nsid w:val="1CEA622E"/>
    <w:multiLevelType w:val="hybridMultilevel"/>
    <w:tmpl w:val="DB84E652"/>
    <w:lvl w:ilvl="0" w:tplc="6D92FCCC">
      <w:numFmt w:val="bullet"/>
      <w:lvlText w:val="•"/>
      <w:lvlJc w:val="left"/>
      <w:pPr>
        <w:ind w:left="412" w:hanging="360"/>
      </w:pPr>
      <w:rPr>
        <w:rFonts w:hint="default"/>
        <w:lang w:val="en-US" w:eastAsia="en-US" w:bidi="ar-SA"/>
      </w:rPr>
    </w:lvl>
    <w:lvl w:ilvl="1" w:tplc="08090003" w:tentative="1">
      <w:start w:val="1"/>
      <w:numFmt w:val="bullet"/>
      <w:lvlText w:val="o"/>
      <w:lvlJc w:val="left"/>
      <w:pPr>
        <w:ind w:left="1132" w:hanging="360"/>
      </w:pPr>
      <w:rPr>
        <w:rFonts w:ascii="Courier New" w:hAnsi="Courier New" w:cs="Courier New" w:hint="default"/>
      </w:rPr>
    </w:lvl>
    <w:lvl w:ilvl="2" w:tplc="08090005" w:tentative="1">
      <w:start w:val="1"/>
      <w:numFmt w:val="bullet"/>
      <w:lvlText w:val=""/>
      <w:lvlJc w:val="left"/>
      <w:pPr>
        <w:ind w:left="1852" w:hanging="360"/>
      </w:pPr>
      <w:rPr>
        <w:rFonts w:ascii="Wingdings" w:hAnsi="Wingdings" w:hint="default"/>
      </w:rPr>
    </w:lvl>
    <w:lvl w:ilvl="3" w:tplc="08090001" w:tentative="1">
      <w:start w:val="1"/>
      <w:numFmt w:val="bullet"/>
      <w:lvlText w:val=""/>
      <w:lvlJc w:val="left"/>
      <w:pPr>
        <w:ind w:left="2572" w:hanging="360"/>
      </w:pPr>
      <w:rPr>
        <w:rFonts w:ascii="Symbol" w:hAnsi="Symbol" w:hint="default"/>
      </w:rPr>
    </w:lvl>
    <w:lvl w:ilvl="4" w:tplc="08090003" w:tentative="1">
      <w:start w:val="1"/>
      <w:numFmt w:val="bullet"/>
      <w:lvlText w:val="o"/>
      <w:lvlJc w:val="left"/>
      <w:pPr>
        <w:ind w:left="3292" w:hanging="360"/>
      </w:pPr>
      <w:rPr>
        <w:rFonts w:ascii="Courier New" w:hAnsi="Courier New" w:cs="Courier New" w:hint="default"/>
      </w:rPr>
    </w:lvl>
    <w:lvl w:ilvl="5" w:tplc="08090005" w:tentative="1">
      <w:start w:val="1"/>
      <w:numFmt w:val="bullet"/>
      <w:lvlText w:val=""/>
      <w:lvlJc w:val="left"/>
      <w:pPr>
        <w:ind w:left="4012" w:hanging="360"/>
      </w:pPr>
      <w:rPr>
        <w:rFonts w:ascii="Wingdings" w:hAnsi="Wingdings" w:hint="default"/>
      </w:rPr>
    </w:lvl>
    <w:lvl w:ilvl="6" w:tplc="08090001" w:tentative="1">
      <w:start w:val="1"/>
      <w:numFmt w:val="bullet"/>
      <w:lvlText w:val=""/>
      <w:lvlJc w:val="left"/>
      <w:pPr>
        <w:ind w:left="4732" w:hanging="360"/>
      </w:pPr>
      <w:rPr>
        <w:rFonts w:ascii="Symbol" w:hAnsi="Symbol" w:hint="default"/>
      </w:rPr>
    </w:lvl>
    <w:lvl w:ilvl="7" w:tplc="08090003" w:tentative="1">
      <w:start w:val="1"/>
      <w:numFmt w:val="bullet"/>
      <w:lvlText w:val="o"/>
      <w:lvlJc w:val="left"/>
      <w:pPr>
        <w:ind w:left="5452" w:hanging="360"/>
      </w:pPr>
      <w:rPr>
        <w:rFonts w:ascii="Courier New" w:hAnsi="Courier New" w:cs="Courier New" w:hint="default"/>
      </w:rPr>
    </w:lvl>
    <w:lvl w:ilvl="8" w:tplc="08090005" w:tentative="1">
      <w:start w:val="1"/>
      <w:numFmt w:val="bullet"/>
      <w:lvlText w:val=""/>
      <w:lvlJc w:val="left"/>
      <w:pPr>
        <w:ind w:left="6172" w:hanging="360"/>
      </w:pPr>
      <w:rPr>
        <w:rFonts w:ascii="Wingdings" w:hAnsi="Wingdings" w:hint="default"/>
      </w:rPr>
    </w:lvl>
  </w:abstractNum>
  <w:abstractNum w:abstractNumId="8" w15:restartNumberingAfterBreak="0">
    <w:nsid w:val="1F1D4988"/>
    <w:multiLevelType w:val="hybridMultilevel"/>
    <w:tmpl w:val="D4C2D842"/>
    <w:lvl w:ilvl="0" w:tplc="49D2809A">
      <w:start w:val="1"/>
      <w:numFmt w:val="decimal"/>
      <w:lvlText w:val="%1."/>
      <w:lvlJc w:val="left"/>
      <w:pPr>
        <w:ind w:left="716" w:hanging="432"/>
        <w:jc w:val="right"/>
      </w:pPr>
      <w:rPr>
        <w:rFonts w:hint="default"/>
        <w:b/>
        <w:bCs w:val="0"/>
        <w:i w:val="0"/>
        <w:iCs w:val="0"/>
        <w:w w:val="99"/>
        <w:sz w:val="20"/>
        <w:szCs w:val="20"/>
        <w:lang w:val="fr-FR" w:eastAsia="en-US" w:bidi="ar-SA"/>
      </w:rPr>
    </w:lvl>
    <w:lvl w:ilvl="1" w:tplc="FFFFFFFF">
      <w:numFmt w:val="bullet"/>
      <w:lvlText w:val="•"/>
      <w:lvlJc w:val="left"/>
      <w:pPr>
        <w:ind w:left="576" w:hanging="220"/>
      </w:pPr>
      <w:rPr>
        <w:rFonts w:ascii="Times New Roman" w:eastAsia="Times New Roman" w:hAnsi="Times New Roman" w:cs="Times New Roman" w:hint="default"/>
        <w:b w:val="0"/>
        <w:bCs w:val="0"/>
        <w:i w:val="0"/>
        <w:iCs w:val="0"/>
        <w:w w:val="99"/>
        <w:sz w:val="20"/>
        <w:szCs w:val="20"/>
        <w:lang w:val="fr-FR" w:eastAsia="en-US" w:bidi="ar-SA"/>
      </w:rPr>
    </w:lvl>
    <w:lvl w:ilvl="2" w:tplc="FFFFFFFF">
      <w:numFmt w:val="bullet"/>
      <w:lvlText w:val="•"/>
      <w:lvlJc w:val="left"/>
      <w:pPr>
        <w:ind w:left="1447" w:hanging="220"/>
      </w:pPr>
      <w:rPr>
        <w:rFonts w:hint="default"/>
        <w:lang w:val="fr-FR" w:eastAsia="en-US" w:bidi="ar-SA"/>
      </w:rPr>
    </w:lvl>
    <w:lvl w:ilvl="3" w:tplc="FFFFFFFF">
      <w:numFmt w:val="bullet"/>
      <w:lvlText w:val="•"/>
      <w:lvlJc w:val="left"/>
      <w:pPr>
        <w:ind w:left="2174" w:hanging="220"/>
      </w:pPr>
      <w:rPr>
        <w:rFonts w:hint="default"/>
        <w:lang w:val="fr-FR" w:eastAsia="en-US" w:bidi="ar-SA"/>
      </w:rPr>
    </w:lvl>
    <w:lvl w:ilvl="4" w:tplc="FFFFFFFF">
      <w:numFmt w:val="bullet"/>
      <w:lvlText w:val="•"/>
      <w:lvlJc w:val="left"/>
      <w:pPr>
        <w:ind w:left="2901" w:hanging="220"/>
      </w:pPr>
      <w:rPr>
        <w:rFonts w:hint="default"/>
        <w:lang w:val="fr-FR" w:eastAsia="en-US" w:bidi="ar-SA"/>
      </w:rPr>
    </w:lvl>
    <w:lvl w:ilvl="5" w:tplc="FFFFFFFF">
      <w:numFmt w:val="bullet"/>
      <w:lvlText w:val="•"/>
      <w:lvlJc w:val="left"/>
      <w:pPr>
        <w:ind w:left="3627" w:hanging="220"/>
      </w:pPr>
      <w:rPr>
        <w:rFonts w:hint="default"/>
        <w:lang w:val="fr-FR" w:eastAsia="en-US" w:bidi="ar-SA"/>
      </w:rPr>
    </w:lvl>
    <w:lvl w:ilvl="6" w:tplc="FFFFFFFF">
      <w:numFmt w:val="bullet"/>
      <w:lvlText w:val="•"/>
      <w:lvlJc w:val="left"/>
      <w:pPr>
        <w:ind w:left="4354" w:hanging="220"/>
      </w:pPr>
      <w:rPr>
        <w:rFonts w:hint="default"/>
        <w:lang w:val="fr-FR" w:eastAsia="en-US" w:bidi="ar-SA"/>
      </w:rPr>
    </w:lvl>
    <w:lvl w:ilvl="7" w:tplc="FFFFFFFF">
      <w:numFmt w:val="bullet"/>
      <w:lvlText w:val="•"/>
      <w:lvlJc w:val="left"/>
      <w:pPr>
        <w:ind w:left="5081" w:hanging="220"/>
      </w:pPr>
      <w:rPr>
        <w:rFonts w:hint="default"/>
        <w:lang w:val="fr-FR" w:eastAsia="en-US" w:bidi="ar-SA"/>
      </w:rPr>
    </w:lvl>
    <w:lvl w:ilvl="8" w:tplc="FFFFFFFF">
      <w:numFmt w:val="bullet"/>
      <w:lvlText w:val="•"/>
      <w:lvlJc w:val="left"/>
      <w:pPr>
        <w:ind w:left="5807" w:hanging="220"/>
      </w:pPr>
      <w:rPr>
        <w:rFonts w:hint="default"/>
        <w:lang w:val="fr-FR" w:eastAsia="en-US" w:bidi="ar-SA"/>
      </w:rPr>
    </w:lvl>
  </w:abstractNum>
  <w:abstractNum w:abstractNumId="9" w15:restartNumberingAfterBreak="0">
    <w:nsid w:val="21A561C0"/>
    <w:multiLevelType w:val="hybridMultilevel"/>
    <w:tmpl w:val="C2442742"/>
    <w:lvl w:ilvl="0" w:tplc="4D0E769E">
      <w:numFmt w:val="bullet"/>
      <w:lvlText w:val="•"/>
      <w:lvlJc w:val="left"/>
      <w:pPr>
        <w:ind w:left="503" w:hanging="219"/>
      </w:pPr>
      <w:rPr>
        <w:rFonts w:ascii="Times New Roman" w:eastAsia="Times New Roman" w:hAnsi="Times New Roman" w:cs="Times New Roman" w:hint="default"/>
        <w:b w:val="0"/>
        <w:bCs w:val="0"/>
        <w:i w:val="0"/>
        <w:iCs w:val="0"/>
        <w:w w:val="99"/>
        <w:sz w:val="20"/>
        <w:szCs w:val="20"/>
        <w:lang w:val="fr-FR" w:eastAsia="en-US" w:bidi="ar-SA"/>
      </w:rPr>
    </w:lvl>
    <w:lvl w:ilvl="1" w:tplc="08090003" w:tentative="1">
      <w:start w:val="1"/>
      <w:numFmt w:val="bullet"/>
      <w:lvlText w:val="o"/>
      <w:lvlJc w:val="left"/>
      <w:pPr>
        <w:ind w:left="1221" w:hanging="360"/>
      </w:pPr>
      <w:rPr>
        <w:rFonts w:ascii="Courier New" w:hAnsi="Courier New" w:cs="Courier New" w:hint="default"/>
      </w:rPr>
    </w:lvl>
    <w:lvl w:ilvl="2" w:tplc="08090005" w:tentative="1">
      <w:start w:val="1"/>
      <w:numFmt w:val="bullet"/>
      <w:lvlText w:val=""/>
      <w:lvlJc w:val="left"/>
      <w:pPr>
        <w:ind w:left="1941" w:hanging="360"/>
      </w:pPr>
      <w:rPr>
        <w:rFonts w:ascii="Wingdings" w:hAnsi="Wingdings" w:hint="default"/>
      </w:rPr>
    </w:lvl>
    <w:lvl w:ilvl="3" w:tplc="08090001" w:tentative="1">
      <w:start w:val="1"/>
      <w:numFmt w:val="bullet"/>
      <w:lvlText w:val=""/>
      <w:lvlJc w:val="left"/>
      <w:pPr>
        <w:ind w:left="2661" w:hanging="360"/>
      </w:pPr>
      <w:rPr>
        <w:rFonts w:ascii="Symbol" w:hAnsi="Symbol" w:hint="default"/>
      </w:rPr>
    </w:lvl>
    <w:lvl w:ilvl="4" w:tplc="08090003" w:tentative="1">
      <w:start w:val="1"/>
      <w:numFmt w:val="bullet"/>
      <w:lvlText w:val="o"/>
      <w:lvlJc w:val="left"/>
      <w:pPr>
        <w:ind w:left="3381" w:hanging="360"/>
      </w:pPr>
      <w:rPr>
        <w:rFonts w:ascii="Courier New" w:hAnsi="Courier New" w:cs="Courier New" w:hint="default"/>
      </w:rPr>
    </w:lvl>
    <w:lvl w:ilvl="5" w:tplc="08090005" w:tentative="1">
      <w:start w:val="1"/>
      <w:numFmt w:val="bullet"/>
      <w:lvlText w:val=""/>
      <w:lvlJc w:val="left"/>
      <w:pPr>
        <w:ind w:left="4101" w:hanging="360"/>
      </w:pPr>
      <w:rPr>
        <w:rFonts w:ascii="Wingdings" w:hAnsi="Wingdings" w:hint="default"/>
      </w:rPr>
    </w:lvl>
    <w:lvl w:ilvl="6" w:tplc="08090001" w:tentative="1">
      <w:start w:val="1"/>
      <w:numFmt w:val="bullet"/>
      <w:lvlText w:val=""/>
      <w:lvlJc w:val="left"/>
      <w:pPr>
        <w:ind w:left="4821" w:hanging="360"/>
      </w:pPr>
      <w:rPr>
        <w:rFonts w:ascii="Symbol" w:hAnsi="Symbol" w:hint="default"/>
      </w:rPr>
    </w:lvl>
    <w:lvl w:ilvl="7" w:tplc="08090003" w:tentative="1">
      <w:start w:val="1"/>
      <w:numFmt w:val="bullet"/>
      <w:lvlText w:val="o"/>
      <w:lvlJc w:val="left"/>
      <w:pPr>
        <w:ind w:left="5541" w:hanging="360"/>
      </w:pPr>
      <w:rPr>
        <w:rFonts w:ascii="Courier New" w:hAnsi="Courier New" w:cs="Courier New" w:hint="default"/>
      </w:rPr>
    </w:lvl>
    <w:lvl w:ilvl="8" w:tplc="08090005" w:tentative="1">
      <w:start w:val="1"/>
      <w:numFmt w:val="bullet"/>
      <w:lvlText w:val=""/>
      <w:lvlJc w:val="left"/>
      <w:pPr>
        <w:ind w:left="6261" w:hanging="360"/>
      </w:pPr>
      <w:rPr>
        <w:rFonts w:ascii="Wingdings" w:hAnsi="Wingdings" w:hint="default"/>
      </w:rPr>
    </w:lvl>
  </w:abstractNum>
  <w:abstractNum w:abstractNumId="10" w15:restartNumberingAfterBreak="0">
    <w:nsid w:val="2C6A1A7C"/>
    <w:multiLevelType w:val="hybridMultilevel"/>
    <w:tmpl w:val="87D0BD62"/>
    <w:lvl w:ilvl="0" w:tplc="49D2809A">
      <w:start w:val="1"/>
      <w:numFmt w:val="decimal"/>
      <w:lvlText w:val="%1."/>
      <w:lvlJc w:val="left"/>
      <w:pPr>
        <w:ind w:left="572" w:hanging="360"/>
      </w:pPr>
      <w:rPr>
        <w:rFonts w:hint="default"/>
        <w:b/>
        <w:i w:val="0"/>
      </w:rPr>
    </w:lvl>
    <w:lvl w:ilvl="1" w:tplc="08090019" w:tentative="1">
      <w:start w:val="1"/>
      <w:numFmt w:val="lowerLetter"/>
      <w:lvlText w:val="%2."/>
      <w:lvlJc w:val="left"/>
      <w:pPr>
        <w:ind w:left="1292" w:hanging="360"/>
      </w:pPr>
    </w:lvl>
    <w:lvl w:ilvl="2" w:tplc="0809001B" w:tentative="1">
      <w:start w:val="1"/>
      <w:numFmt w:val="lowerRoman"/>
      <w:lvlText w:val="%3."/>
      <w:lvlJc w:val="right"/>
      <w:pPr>
        <w:ind w:left="2012" w:hanging="180"/>
      </w:pPr>
    </w:lvl>
    <w:lvl w:ilvl="3" w:tplc="0809000F" w:tentative="1">
      <w:start w:val="1"/>
      <w:numFmt w:val="decimal"/>
      <w:lvlText w:val="%4."/>
      <w:lvlJc w:val="left"/>
      <w:pPr>
        <w:ind w:left="2732" w:hanging="360"/>
      </w:pPr>
    </w:lvl>
    <w:lvl w:ilvl="4" w:tplc="08090019" w:tentative="1">
      <w:start w:val="1"/>
      <w:numFmt w:val="lowerLetter"/>
      <w:lvlText w:val="%5."/>
      <w:lvlJc w:val="left"/>
      <w:pPr>
        <w:ind w:left="3452" w:hanging="360"/>
      </w:pPr>
    </w:lvl>
    <w:lvl w:ilvl="5" w:tplc="0809001B" w:tentative="1">
      <w:start w:val="1"/>
      <w:numFmt w:val="lowerRoman"/>
      <w:lvlText w:val="%6."/>
      <w:lvlJc w:val="right"/>
      <w:pPr>
        <w:ind w:left="4172" w:hanging="180"/>
      </w:pPr>
    </w:lvl>
    <w:lvl w:ilvl="6" w:tplc="0809000F" w:tentative="1">
      <w:start w:val="1"/>
      <w:numFmt w:val="decimal"/>
      <w:lvlText w:val="%7."/>
      <w:lvlJc w:val="left"/>
      <w:pPr>
        <w:ind w:left="4892" w:hanging="360"/>
      </w:pPr>
    </w:lvl>
    <w:lvl w:ilvl="7" w:tplc="08090019" w:tentative="1">
      <w:start w:val="1"/>
      <w:numFmt w:val="lowerLetter"/>
      <w:lvlText w:val="%8."/>
      <w:lvlJc w:val="left"/>
      <w:pPr>
        <w:ind w:left="5612" w:hanging="360"/>
      </w:pPr>
    </w:lvl>
    <w:lvl w:ilvl="8" w:tplc="0809001B" w:tentative="1">
      <w:start w:val="1"/>
      <w:numFmt w:val="lowerRoman"/>
      <w:lvlText w:val="%9."/>
      <w:lvlJc w:val="right"/>
      <w:pPr>
        <w:ind w:left="6332" w:hanging="180"/>
      </w:pPr>
    </w:lvl>
  </w:abstractNum>
  <w:abstractNum w:abstractNumId="11" w15:restartNumberingAfterBreak="0">
    <w:nsid w:val="3318609C"/>
    <w:multiLevelType w:val="hybridMultilevel"/>
    <w:tmpl w:val="3118BB3E"/>
    <w:lvl w:ilvl="0" w:tplc="D3F4D958">
      <w:numFmt w:val="bullet"/>
      <w:lvlText w:val="•"/>
      <w:lvlJc w:val="left"/>
      <w:pPr>
        <w:ind w:left="936" w:hanging="219"/>
      </w:pPr>
      <w:rPr>
        <w:rFonts w:ascii="Times New Roman" w:eastAsia="Times New Roman" w:hAnsi="Times New Roman" w:cs="Times New Roman" w:hint="default"/>
        <w:b w:val="0"/>
        <w:bCs w:val="0"/>
        <w:i w:val="0"/>
        <w:iCs w:val="0"/>
        <w:w w:val="99"/>
        <w:sz w:val="20"/>
        <w:szCs w:val="20"/>
        <w:lang w:val="fr-FR" w:eastAsia="en-US" w:bidi="ar-SA"/>
      </w:rPr>
    </w:lvl>
    <w:lvl w:ilvl="1" w:tplc="B4B06C9C">
      <w:numFmt w:val="bullet"/>
      <w:lvlText w:val="•"/>
      <w:lvlJc w:val="left"/>
      <w:pPr>
        <w:ind w:left="1642" w:hanging="219"/>
      </w:pPr>
      <w:rPr>
        <w:rFonts w:hint="default"/>
        <w:lang w:val="fr-FR" w:eastAsia="en-US" w:bidi="ar-SA"/>
      </w:rPr>
    </w:lvl>
    <w:lvl w:ilvl="2" w:tplc="1352AEF6">
      <w:numFmt w:val="bullet"/>
      <w:lvlText w:val="•"/>
      <w:lvlJc w:val="left"/>
      <w:pPr>
        <w:ind w:left="2348" w:hanging="219"/>
      </w:pPr>
      <w:rPr>
        <w:rFonts w:hint="default"/>
        <w:lang w:val="fr-FR" w:eastAsia="en-US" w:bidi="ar-SA"/>
      </w:rPr>
    </w:lvl>
    <w:lvl w:ilvl="3" w:tplc="91D4EF52">
      <w:numFmt w:val="bullet"/>
      <w:lvlText w:val="•"/>
      <w:lvlJc w:val="left"/>
      <w:pPr>
        <w:ind w:left="3054" w:hanging="219"/>
      </w:pPr>
      <w:rPr>
        <w:rFonts w:hint="default"/>
        <w:lang w:val="fr-FR" w:eastAsia="en-US" w:bidi="ar-SA"/>
      </w:rPr>
    </w:lvl>
    <w:lvl w:ilvl="4" w:tplc="D6A4CED8">
      <w:numFmt w:val="bullet"/>
      <w:lvlText w:val="•"/>
      <w:lvlJc w:val="left"/>
      <w:pPr>
        <w:ind w:left="3760" w:hanging="219"/>
      </w:pPr>
      <w:rPr>
        <w:rFonts w:hint="default"/>
        <w:lang w:val="fr-FR" w:eastAsia="en-US" w:bidi="ar-SA"/>
      </w:rPr>
    </w:lvl>
    <w:lvl w:ilvl="5" w:tplc="D9FE8F9E">
      <w:numFmt w:val="bullet"/>
      <w:lvlText w:val="•"/>
      <w:lvlJc w:val="left"/>
      <w:pPr>
        <w:ind w:left="4466" w:hanging="219"/>
      </w:pPr>
      <w:rPr>
        <w:rFonts w:hint="default"/>
        <w:lang w:val="fr-FR" w:eastAsia="en-US" w:bidi="ar-SA"/>
      </w:rPr>
    </w:lvl>
    <w:lvl w:ilvl="6" w:tplc="17EAD678">
      <w:numFmt w:val="bullet"/>
      <w:lvlText w:val="•"/>
      <w:lvlJc w:val="left"/>
      <w:pPr>
        <w:ind w:left="5172" w:hanging="219"/>
      </w:pPr>
      <w:rPr>
        <w:rFonts w:hint="default"/>
        <w:lang w:val="fr-FR" w:eastAsia="en-US" w:bidi="ar-SA"/>
      </w:rPr>
    </w:lvl>
    <w:lvl w:ilvl="7" w:tplc="49EC6C44">
      <w:numFmt w:val="bullet"/>
      <w:lvlText w:val="•"/>
      <w:lvlJc w:val="left"/>
      <w:pPr>
        <w:ind w:left="5878" w:hanging="219"/>
      </w:pPr>
      <w:rPr>
        <w:rFonts w:hint="default"/>
        <w:lang w:val="fr-FR" w:eastAsia="en-US" w:bidi="ar-SA"/>
      </w:rPr>
    </w:lvl>
    <w:lvl w:ilvl="8" w:tplc="C694D0C0">
      <w:numFmt w:val="bullet"/>
      <w:lvlText w:val="•"/>
      <w:lvlJc w:val="left"/>
      <w:pPr>
        <w:ind w:left="6584" w:hanging="219"/>
      </w:pPr>
      <w:rPr>
        <w:rFonts w:hint="default"/>
        <w:lang w:val="fr-FR" w:eastAsia="en-US" w:bidi="ar-SA"/>
      </w:rPr>
    </w:lvl>
  </w:abstractNum>
  <w:abstractNum w:abstractNumId="12" w15:restartNumberingAfterBreak="0">
    <w:nsid w:val="36A463A6"/>
    <w:multiLevelType w:val="hybridMultilevel"/>
    <w:tmpl w:val="D9EA65CA"/>
    <w:lvl w:ilvl="0" w:tplc="040C000D">
      <w:start w:val="1"/>
      <w:numFmt w:val="bullet"/>
      <w:lvlText w:val=""/>
      <w:lvlJc w:val="left"/>
      <w:pPr>
        <w:ind w:left="428" w:hanging="360"/>
      </w:pPr>
      <w:rPr>
        <w:rFonts w:ascii="Wingdings" w:hAnsi="Wingdings" w:hint="default"/>
        <w:b w:val="0"/>
        <w:bCs w:val="0"/>
        <w:i w:val="0"/>
        <w:iCs w:val="0"/>
        <w:w w:val="99"/>
        <w:sz w:val="20"/>
        <w:szCs w:val="20"/>
        <w:lang w:val="fr-FR" w:eastAsia="en-US" w:bidi="ar-SA"/>
      </w:rPr>
    </w:lvl>
    <w:lvl w:ilvl="1" w:tplc="FFFFFFFF" w:tentative="1">
      <w:start w:val="1"/>
      <w:numFmt w:val="bullet"/>
      <w:lvlText w:val="o"/>
      <w:lvlJc w:val="left"/>
      <w:pPr>
        <w:ind w:left="1148" w:hanging="360"/>
      </w:pPr>
      <w:rPr>
        <w:rFonts w:ascii="Courier New" w:hAnsi="Courier New" w:cs="Courier New" w:hint="default"/>
      </w:rPr>
    </w:lvl>
    <w:lvl w:ilvl="2" w:tplc="FFFFFFFF" w:tentative="1">
      <w:start w:val="1"/>
      <w:numFmt w:val="bullet"/>
      <w:lvlText w:val=""/>
      <w:lvlJc w:val="left"/>
      <w:pPr>
        <w:ind w:left="1868" w:hanging="360"/>
      </w:pPr>
      <w:rPr>
        <w:rFonts w:ascii="Wingdings" w:hAnsi="Wingdings" w:hint="default"/>
      </w:rPr>
    </w:lvl>
    <w:lvl w:ilvl="3" w:tplc="FFFFFFFF" w:tentative="1">
      <w:start w:val="1"/>
      <w:numFmt w:val="bullet"/>
      <w:lvlText w:val=""/>
      <w:lvlJc w:val="left"/>
      <w:pPr>
        <w:ind w:left="2588" w:hanging="360"/>
      </w:pPr>
      <w:rPr>
        <w:rFonts w:ascii="Symbol" w:hAnsi="Symbol" w:hint="default"/>
      </w:rPr>
    </w:lvl>
    <w:lvl w:ilvl="4" w:tplc="FFFFFFFF" w:tentative="1">
      <w:start w:val="1"/>
      <w:numFmt w:val="bullet"/>
      <w:lvlText w:val="o"/>
      <w:lvlJc w:val="left"/>
      <w:pPr>
        <w:ind w:left="3308" w:hanging="360"/>
      </w:pPr>
      <w:rPr>
        <w:rFonts w:ascii="Courier New" w:hAnsi="Courier New" w:cs="Courier New" w:hint="default"/>
      </w:rPr>
    </w:lvl>
    <w:lvl w:ilvl="5" w:tplc="FFFFFFFF" w:tentative="1">
      <w:start w:val="1"/>
      <w:numFmt w:val="bullet"/>
      <w:lvlText w:val=""/>
      <w:lvlJc w:val="left"/>
      <w:pPr>
        <w:ind w:left="4028" w:hanging="360"/>
      </w:pPr>
      <w:rPr>
        <w:rFonts w:ascii="Wingdings" w:hAnsi="Wingdings" w:hint="default"/>
      </w:rPr>
    </w:lvl>
    <w:lvl w:ilvl="6" w:tplc="FFFFFFFF" w:tentative="1">
      <w:start w:val="1"/>
      <w:numFmt w:val="bullet"/>
      <w:lvlText w:val=""/>
      <w:lvlJc w:val="left"/>
      <w:pPr>
        <w:ind w:left="4748" w:hanging="360"/>
      </w:pPr>
      <w:rPr>
        <w:rFonts w:ascii="Symbol" w:hAnsi="Symbol" w:hint="default"/>
      </w:rPr>
    </w:lvl>
    <w:lvl w:ilvl="7" w:tplc="FFFFFFFF" w:tentative="1">
      <w:start w:val="1"/>
      <w:numFmt w:val="bullet"/>
      <w:lvlText w:val="o"/>
      <w:lvlJc w:val="left"/>
      <w:pPr>
        <w:ind w:left="5468" w:hanging="360"/>
      </w:pPr>
      <w:rPr>
        <w:rFonts w:ascii="Courier New" w:hAnsi="Courier New" w:cs="Courier New" w:hint="default"/>
      </w:rPr>
    </w:lvl>
    <w:lvl w:ilvl="8" w:tplc="FFFFFFFF" w:tentative="1">
      <w:start w:val="1"/>
      <w:numFmt w:val="bullet"/>
      <w:lvlText w:val=""/>
      <w:lvlJc w:val="left"/>
      <w:pPr>
        <w:ind w:left="6188" w:hanging="360"/>
      </w:pPr>
      <w:rPr>
        <w:rFonts w:ascii="Wingdings" w:hAnsi="Wingdings" w:hint="default"/>
      </w:rPr>
    </w:lvl>
  </w:abstractNum>
  <w:abstractNum w:abstractNumId="13" w15:restartNumberingAfterBreak="0">
    <w:nsid w:val="463635F4"/>
    <w:multiLevelType w:val="hybridMultilevel"/>
    <w:tmpl w:val="CFE286AA"/>
    <w:lvl w:ilvl="0" w:tplc="4D0E769E">
      <w:numFmt w:val="bullet"/>
      <w:lvlText w:val="•"/>
      <w:lvlJc w:val="left"/>
      <w:pPr>
        <w:ind w:left="412" w:hanging="360"/>
      </w:pPr>
      <w:rPr>
        <w:rFonts w:ascii="Times New Roman" w:eastAsia="Times New Roman" w:hAnsi="Times New Roman" w:cs="Times New Roman" w:hint="default"/>
        <w:b w:val="0"/>
        <w:bCs w:val="0"/>
        <w:i w:val="0"/>
        <w:iCs w:val="0"/>
        <w:w w:val="99"/>
        <w:sz w:val="20"/>
        <w:szCs w:val="20"/>
        <w:lang w:val="fr-FR" w:eastAsia="en-US" w:bidi="ar-SA"/>
      </w:rPr>
    </w:lvl>
    <w:lvl w:ilvl="1" w:tplc="08090003">
      <w:start w:val="1"/>
      <w:numFmt w:val="bullet"/>
      <w:lvlText w:val="o"/>
      <w:lvlJc w:val="left"/>
      <w:pPr>
        <w:ind w:left="1132" w:hanging="360"/>
      </w:pPr>
      <w:rPr>
        <w:rFonts w:ascii="Courier New" w:hAnsi="Courier New" w:cs="Courier New" w:hint="default"/>
      </w:rPr>
    </w:lvl>
    <w:lvl w:ilvl="2" w:tplc="08090005" w:tentative="1">
      <w:start w:val="1"/>
      <w:numFmt w:val="bullet"/>
      <w:lvlText w:val=""/>
      <w:lvlJc w:val="left"/>
      <w:pPr>
        <w:ind w:left="1852" w:hanging="360"/>
      </w:pPr>
      <w:rPr>
        <w:rFonts w:ascii="Wingdings" w:hAnsi="Wingdings" w:hint="default"/>
      </w:rPr>
    </w:lvl>
    <w:lvl w:ilvl="3" w:tplc="08090001" w:tentative="1">
      <w:start w:val="1"/>
      <w:numFmt w:val="bullet"/>
      <w:lvlText w:val=""/>
      <w:lvlJc w:val="left"/>
      <w:pPr>
        <w:ind w:left="2572" w:hanging="360"/>
      </w:pPr>
      <w:rPr>
        <w:rFonts w:ascii="Symbol" w:hAnsi="Symbol" w:hint="default"/>
      </w:rPr>
    </w:lvl>
    <w:lvl w:ilvl="4" w:tplc="08090003" w:tentative="1">
      <w:start w:val="1"/>
      <w:numFmt w:val="bullet"/>
      <w:lvlText w:val="o"/>
      <w:lvlJc w:val="left"/>
      <w:pPr>
        <w:ind w:left="3292" w:hanging="360"/>
      </w:pPr>
      <w:rPr>
        <w:rFonts w:ascii="Courier New" w:hAnsi="Courier New" w:cs="Courier New" w:hint="default"/>
      </w:rPr>
    </w:lvl>
    <w:lvl w:ilvl="5" w:tplc="08090005" w:tentative="1">
      <w:start w:val="1"/>
      <w:numFmt w:val="bullet"/>
      <w:lvlText w:val=""/>
      <w:lvlJc w:val="left"/>
      <w:pPr>
        <w:ind w:left="4012" w:hanging="360"/>
      </w:pPr>
      <w:rPr>
        <w:rFonts w:ascii="Wingdings" w:hAnsi="Wingdings" w:hint="default"/>
      </w:rPr>
    </w:lvl>
    <w:lvl w:ilvl="6" w:tplc="08090001" w:tentative="1">
      <w:start w:val="1"/>
      <w:numFmt w:val="bullet"/>
      <w:lvlText w:val=""/>
      <w:lvlJc w:val="left"/>
      <w:pPr>
        <w:ind w:left="4732" w:hanging="360"/>
      </w:pPr>
      <w:rPr>
        <w:rFonts w:ascii="Symbol" w:hAnsi="Symbol" w:hint="default"/>
      </w:rPr>
    </w:lvl>
    <w:lvl w:ilvl="7" w:tplc="08090003" w:tentative="1">
      <w:start w:val="1"/>
      <w:numFmt w:val="bullet"/>
      <w:lvlText w:val="o"/>
      <w:lvlJc w:val="left"/>
      <w:pPr>
        <w:ind w:left="5452" w:hanging="360"/>
      </w:pPr>
      <w:rPr>
        <w:rFonts w:ascii="Courier New" w:hAnsi="Courier New" w:cs="Courier New" w:hint="default"/>
      </w:rPr>
    </w:lvl>
    <w:lvl w:ilvl="8" w:tplc="08090005" w:tentative="1">
      <w:start w:val="1"/>
      <w:numFmt w:val="bullet"/>
      <w:lvlText w:val=""/>
      <w:lvlJc w:val="left"/>
      <w:pPr>
        <w:ind w:left="6172" w:hanging="360"/>
      </w:pPr>
      <w:rPr>
        <w:rFonts w:ascii="Wingdings" w:hAnsi="Wingdings" w:hint="default"/>
      </w:rPr>
    </w:lvl>
  </w:abstractNum>
  <w:abstractNum w:abstractNumId="14" w15:restartNumberingAfterBreak="0">
    <w:nsid w:val="4AC11F67"/>
    <w:multiLevelType w:val="hybridMultilevel"/>
    <w:tmpl w:val="B50616E2"/>
    <w:lvl w:ilvl="0" w:tplc="2C9239FA">
      <w:start w:val="1"/>
      <w:numFmt w:val="decimal"/>
      <w:lvlText w:val="(%1)"/>
      <w:lvlJc w:val="left"/>
      <w:pPr>
        <w:ind w:left="864" w:hanging="433"/>
      </w:pPr>
      <w:rPr>
        <w:rFonts w:ascii="Times New Roman" w:eastAsia="Times New Roman" w:hAnsi="Times New Roman" w:cs="Times New Roman" w:hint="default"/>
        <w:b w:val="0"/>
        <w:bCs w:val="0"/>
        <w:i w:val="0"/>
        <w:iCs w:val="0"/>
        <w:w w:val="99"/>
        <w:sz w:val="20"/>
        <w:szCs w:val="20"/>
        <w:lang w:val="fr-FR" w:eastAsia="en-US" w:bidi="ar-SA"/>
      </w:rPr>
    </w:lvl>
    <w:lvl w:ilvl="1" w:tplc="7F125AFE">
      <w:numFmt w:val="bullet"/>
      <w:lvlText w:val="•"/>
      <w:lvlJc w:val="left"/>
      <w:pPr>
        <w:ind w:left="1095" w:hanging="220"/>
      </w:pPr>
      <w:rPr>
        <w:rFonts w:ascii="Times New Roman" w:eastAsia="Times New Roman" w:hAnsi="Times New Roman" w:cs="Times New Roman" w:hint="default"/>
        <w:b w:val="0"/>
        <w:bCs w:val="0"/>
        <w:i w:val="0"/>
        <w:iCs w:val="0"/>
        <w:w w:val="99"/>
        <w:sz w:val="20"/>
        <w:szCs w:val="20"/>
        <w:lang w:val="fr-FR" w:eastAsia="en-US" w:bidi="ar-SA"/>
      </w:rPr>
    </w:lvl>
    <w:lvl w:ilvl="2" w:tplc="3300123A">
      <w:numFmt w:val="bullet"/>
      <w:lvlText w:val="•"/>
      <w:lvlJc w:val="left"/>
      <w:pPr>
        <w:ind w:left="1842" w:hanging="220"/>
      </w:pPr>
      <w:rPr>
        <w:rFonts w:hint="default"/>
        <w:lang w:val="fr-FR" w:eastAsia="en-US" w:bidi="ar-SA"/>
      </w:rPr>
    </w:lvl>
    <w:lvl w:ilvl="3" w:tplc="80D29354">
      <w:numFmt w:val="bullet"/>
      <w:lvlText w:val="•"/>
      <w:lvlJc w:val="left"/>
      <w:pPr>
        <w:ind w:left="2584" w:hanging="220"/>
      </w:pPr>
      <w:rPr>
        <w:rFonts w:hint="default"/>
        <w:lang w:val="fr-FR" w:eastAsia="en-US" w:bidi="ar-SA"/>
      </w:rPr>
    </w:lvl>
    <w:lvl w:ilvl="4" w:tplc="973C4962">
      <w:numFmt w:val="bullet"/>
      <w:lvlText w:val="•"/>
      <w:lvlJc w:val="left"/>
      <w:pPr>
        <w:ind w:left="3326" w:hanging="220"/>
      </w:pPr>
      <w:rPr>
        <w:rFonts w:hint="default"/>
        <w:lang w:val="fr-FR" w:eastAsia="en-US" w:bidi="ar-SA"/>
      </w:rPr>
    </w:lvl>
    <w:lvl w:ilvl="5" w:tplc="B7DE484C">
      <w:numFmt w:val="bullet"/>
      <w:lvlText w:val="•"/>
      <w:lvlJc w:val="left"/>
      <w:pPr>
        <w:ind w:left="4068" w:hanging="220"/>
      </w:pPr>
      <w:rPr>
        <w:rFonts w:hint="default"/>
        <w:lang w:val="fr-FR" w:eastAsia="en-US" w:bidi="ar-SA"/>
      </w:rPr>
    </w:lvl>
    <w:lvl w:ilvl="6" w:tplc="F956EDD8">
      <w:numFmt w:val="bullet"/>
      <w:lvlText w:val="•"/>
      <w:lvlJc w:val="left"/>
      <w:pPr>
        <w:ind w:left="4811" w:hanging="220"/>
      </w:pPr>
      <w:rPr>
        <w:rFonts w:hint="default"/>
        <w:lang w:val="fr-FR" w:eastAsia="en-US" w:bidi="ar-SA"/>
      </w:rPr>
    </w:lvl>
    <w:lvl w:ilvl="7" w:tplc="340AC1BC">
      <w:numFmt w:val="bullet"/>
      <w:lvlText w:val="•"/>
      <w:lvlJc w:val="left"/>
      <w:pPr>
        <w:ind w:left="5553" w:hanging="220"/>
      </w:pPr>
      <w:rPr>
        <w:rFonts w:hint="default"/>
        <w:lang w:val="fr-FR" w:eastAsia="en-US" w:bidi="ar-SA"/>
      </w:rPr>
    </w:lvl>
    <w:lvl w:ilvl="8" w:tplc="C30C4C26">
      <w:numFmt w:val="bullet"/>
      <w:lvlText w:val="•"/>
      <w:lvlJc w:val="left"/>
      <w:pPr>
        <w:ind w:left="6295" w:hanging="220"/>
      </w:pPr>
      <w:rPr>
        <w:rFonts w:hint="default"/>
        <w:lang w:val="fr-FR" w:eastAsia="en-US" w:bidi="ar-SA"/>
      </w:rPr>
    </w:lvl>
  </w:abstractNum>
  <w:abstractNum w:abstractNumId="15" w15:restartNumberingAfterBreak="0">
    <w:nsid w:val="50127BD8"/>
    <w:multiLevelType w:val="hybridMultilevel"/>
    <w:tmpl w:val="AE4C03F8"/>
    <w:lvl w:ilvl="0" w:tplc="B8EA8E7A">
      <w:numFmt w:val="bullet"/>
      <w:lvlText w:val="•"/>
      <w:lvlJc w:val="left"/>
      <w:pPr>
        <w:ind w:left="1149" w:hanging="219"/>
      </w:pPr>
      <w:rPr>
        <w:rFonts w:ascii="Times New Roman" w:eastAsia="Times New Roman" w:hAnsi="Times New Roman" w:cs="Times New Roman" w:hint="default"/>
        <w:b w:val="0"/>
        <w:bCs w:val="0"/>
        <w:i w:val="0"/>
        <w:iCs w:val="0"/>
        <w:w w:val="99"/>
        <w:sz w:val="20"/>
        <w:szCs w:val="20"/>
        <w:lang w:val="fr-FR" w:eastAsia="en-US" w:bidi="ar-SA"/>
      </w:rPr>
    </w:lvl>
    <w:lvl w:ilvl="1" w:tplc="6D68A8FA">
      <w:numFmt w:val="bullet"/>
      <w:lvlText w:val="•"/>
      <w:lvlJc w:val="left"/>
      <w:pPr>
        <w:ind w:left="1524" w:hanging="220"/>
      </w:pPr>
      <w:rPr>
        <w:rFonts w:ascii="Times New Roman" w:eastAsia="Times New Roman" w:hAnsi="Times New Roman" w:cs="Times New Roman" w:hint="default"/>
        <w:b w:val="0"/>
        <w:bCs w:val="0"/>
        <w:i w:val="0"/>
        <w:iCs w:val="0"/>
        <w:w w:val="99"/>
        <w:sz w:val="20"/>
        <w:szCs w:val="20"/>
        <w:lang w:val="fr-FR" w:eastAsia="en-US" w:bidi="ar-SA"/>
      </w:rPr>
    </w:lvl>
    <w:lvl w:ilvl="2" w:tplc="279012DA">
      <w:numFmt w:val="bullet"/>
      <w:lvlText w:val="•"/>
      <w:lvlJc w:val="left"/>
      <w:pPr>
        <w:ind w:left="2271" w:hanging="220"/>
      </w:pPr>
      <w:rPr>
        <w:rFonts w:hint="default"/>
        <w:lang w:val="fr-FR" w:eastAsia="en-US" w:bidi="ar-SA"/>
      </w:rPr>
    </w:lvl>
    <w:lvl w:ilvl="3" w:tplc="B3D0CCDC">
      <w:numFmt w:val="bullet"/>
      <w:lvlText w:val="•"/>
      <w:lvlJc w:val="left"/>
      <w:pPr>
        <w:ind w:left="3013" w:hanging="220"/>
      </w:pPr>
      <w:rPr>
        <w:rFonts w:hint="default"/>
        <w:lang w:val="fr-FR" w:eastAsia="en-US" w:bidi="ar-SA"/>
      </w:rPr>
    </w:lvl>
    <w:lvl w:ilvl="4" w:tplc="CA28070E">
      <w:numFmt w:val="bullet"/>
      <w:lvlText w:val="•"/>
      <w:lvlJc w:val="left"/>
      <w:pPr>
        <w:ind w:left="3755" w:hanging="220"/>
      </w:pPr>
      <w:rPr>
        <w:rFonts w:hint="default"/>
        <w:lang w:val="fr-FR" w:eastAsia="en-US" w:bidi="ar-SA"/>
      </w:rPr>
    </w:lvl>
    <w:lvl w:ilvl="5" w:tplc="16620EC0">
      <w:numFmt w:val="bullet"/>
      <w:lvlText w:val="•"/>
      <w:lvlJc w:val="left"/>
      <w:pPr>
        <w:ind w:left="4497" w:hanging="220"/>
      </w:pPr>
      <w:rPr>
        <w:rFonts w:hint="default"/>
        <w:lang w:val="fr-FR" w:eastAsia="en-US" w:bidi="ar-SA"/>
      </w:rPr>
    </w:lvl>
    <w:lvl w:ilvl="6" w:tplc="2CBEF010">
      <w:numFmt w:val="bullet"/>
      <w:lvlText w:val="•"/>
      <w:lvlJc w:val="left"/>
      <w:pPr>
        <w:ind w:left="5240" w:hanging="220"/>
      </w:pPr>
      <w:rPr>
        <w:rFonts w:hint="default"/>
        <w:lang w:val="fr-FR" w:eastAsia="en-US" w:bidi="ar-SA"/>
      </w:rPr>
    </w:lvl>
    <w:lvl w:ilvl="7" w:tplc="3A16D384">
      <w:numFmt w:val="bullet"/>
      <w:lvlText w:val="•"/>
      <w:lvlJc w:val="left"/>
      <w:pPr>
        <w:ind w:left="5982" w:hanging="220"/>
      </w:pPr>
      <w:rPr>
        <w:rFonts w:hint="default"/>
        <w:lang w:val="fr-FR" w:eastAsia="en-US" w:bidi="ar-SA"/>
      </w:rPr>
    </w:lvl>
    <w:lvl w:ilvl="8" w:tplc="01266472">
      <w:numFmt w:val="bullet"/>
      <w:lvlText w:val="•"/>
      <w:lvlJc w:val="left"/>
      <w:pPr>
        <w:ind w:left="6724" w:hanging="220"/>
      </w:pPr>
      <w:rPr>
        <w:rFonts w:hint="default"/>
        <w:lang w:val="fr-FR" w:eastAsia="en-US" w:bidi="ar-SA"/>
      </w:rPr>
    </w:lvl>
  </w:abstractNum>
  <w:abstractNum w:abstractNumId="16" w15:restartNumberingAfterBreak="0">
    <w:nsid w:val="5BF932F0"/>
    <w:multiLevelType w:val="hybridMultilevel"/>
    <w:tmpl w:val="C324BAFC"/>
    <w:lvl w:ilvl="0" w:tplc="4D0E769E">
      <w:numFmt w:val="bullet"/>
      <w:lvlText w:val="•"/>
      <w:lvlJc w:val="left"/>
      <w:pPr>
        <w:ind w:left="644" w:hanging="360"/>
      </w:pPr>
      <w:rPr>
        <w:rFonts w:ascii="Times New Roman" w:eastAsia="Times New Roman" w:hAnsi="Times New Roman" w:cs="Times New Roman" w:hint="default"/>
        <w:b w:val="0"/>
        <w:bCs w:val="0"/>
        <w:i w:val="0"/>
        <w:iCs w:val="0"/>
        <w:w w:val="99"/>
        <w:sz w:val="20"/>
        <w:szCs w:val="20"/>
        <w:lang w:val="fr-FR" w:eastAsia="en-US" w:bidi="ar-SA"/>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7" w15:restartNumberingAfterBreak="0">
    <w:nsid w:val="6C0F59CD"/>
    <w:multiLevelType w:val="hybridMultilevel"/>
    <w:tmpl w:val="87203A9A"/>
    <w:lvl w:ilvl="0" w:tplc="94E82AE0">
      <w:start w:val="1"/>
      <w:numFmt w:val="decimal"/>
      <w:lvlText w:val="(%1)"/>
      <w:lvlJc w:val="left"/>
      <w:pPr>
        <w:ind w:left="1235" w:hanging="432"/>
        <w:jc w:val="right"/>
      </w:pPr>
      <w:rPr>
        <w:rFonts w:ascii="Times New Roman" w:eastAsia="Times New Roman" w:hAnsi="Times New Roman" w:cs="Times New Roman" w:hint="default"/>
        <w:b w:val="0"/>
        <w:bCs w:val="0"/>
        <w:i w:val="0"/>
        <w:iCs w:val="0"/>
        <w:w w:val="99"/>
        <w:sz w:val="20"/>
        <w:szCs w:val="20"/>
        <w:lang w:val="fr-FR" w:eastAsia="en-US" w:bidi="ar-SA"/>
      </w:rPr>
    </w:lvl>
    <w:lvl w:ilvl="1" w:tplc="39AE252C">
      <w:numFmt w:val="bullet"/>
      <w:lvlText w:val="•"/>
      <w:lvlJc w:val="left"/>
      <w:pPr>
        <w:ind w:left="1095" w:hanging="220"/>
      </w:pPr>
      <w:rPr>
        <w:rFonts w:ascii="Times New Roman" w:eastAsia="Times New Roman" w:hAnsi="Times New Roman" w:cs="Times New Roman" w:hint="default"/>
        <w:b w:val="0"/>
        <w:bCs w:val="0"/>
        <w:i w:val="0"/>
        <w:iCs w:val="0"/>
        <w:w w:val="99"/>
        <w:sz w:val="20"/>
        <w:szCs w:val="20"/>
        <w:lang w:val="fr-FR" w:eastAsia="en-US" w:bidi="ar-SA"/>
      </w:rPr>
    </w:lvl>
    <w:lvl w:ilvl="2" w:tplc="59C07A12">
      <w:numFmt w:val="bullet"/>
      <w:lvlText w:val="•"/>
      <w:lvlJc w:val="left"/>
      <w:pPr>
        <w:ind w:left="1966" w:hanging="220"/>
      </w:pPr>
      <w:rPr>
        <w:rFonts w:hint="default"/>
        <w:lang w:val="fr-FR" w:eastAsia="en-US" w:bidi="ar-SA"/>
      </w:rPr>
    </w:lvl>
    <w:lvl w:ilvl="3" w:tplc="69B6CD88">
      <w:numFmt w:val="bullet"/>
      <w:lvlText w:val="•"/>
      <w:lvlJc w:val="left"/>
      <w:pPr>
        <w:ind w:left="2693" w:hanging="220"/>
      </w:pPr>
      <w:rPr>
        <w:rFonts w:hint="default"/>
        <w:lang w:val="fr-FR" w:eastAsia="en-US" w:bidi="ar-SA"/>
      </w:rPr>
    </w:lvl>
    <w:lvl w:ilvl="4" w:tplc="5CC6A84E">
      <w:numFmt w:val="bullet"/>
      <w:lvlText w:val="•"/>
      <w:lvlJc w:val="left"/>
      <w:pPr>
        <w:ind w:left="3420" w:hanging="220"/>
      </w:pPr>
      <w:rPr>
        <w:rFonts w:hint="default"/>
        <w:lang w:val="fr-FR" w:eastAsia="en-US" w:bidi="ar-SA"/>
      </w:rPr>
    </w:lvl>
    <w:lvl w:ilvl="5" w:tplc="21841E92">
      <w:numFmt w:val="bullet"/>
      <w:lvlText w:val="•"/>
      <w:lvlJc w:val="left"/>
      <w:pPr>
        <w:ind w:left="4146" w:hanging="220"/>
      </w:pPr>
      <w:rPr>
        <w:rFonts w:hint="default"/>
        <w:lang w:val="fr-FR" w:eastAsia="en-US" w:bidi="ar-SA"/>
      </w:rPr>
    </w:lvl>
    <w:lvl w:ilvl="6" w:tplc="10D29EA4">
      <w:numFmt w:val="bullet"/>
      <w:lvlText w:val="•"/>
      <w:lvlJc w:val="left"/>
      <w:pPr>
        <w:ind w:left="4873" w:hanging="220"/>
      </w:pPr>
      <w:rPr>
        <w:rFonts w:hint="default"/>
        <w:lang w:val="fr-FR" w:eastAsia="en-US" w:bidi="ar-SA"/>
      </w:rPr>
    </w:lvl>
    <w:lvl w:ilvl="7" w:tplc="71483B8C">
      <w:numFmt w:val="bullet"/>
      <w:lvlText w:val="•"/>
      <w:lvlJc w:val="left"/>
      <w:pPr>
        <w:ind w:left="5600" w:hanging="220"/>
      </w:pPr>
      <w:rPr>
        <w:rFonts w:hint="default"/>
        <w:lang w:val="fr-FR" w:eastAsia="en-US" w:bidi="ar-SA"/>
      </w:rPr>
    </w:lvl>
    <w:lvl w:ilvl="8" w:tplc="E424F032">
      <w:numFmt w:val="bullet"/>
      <w:lvlText w:val="•"/>
      <w:lvlJc w:val="left"/>
      <w:pPr>
        <w:ind w:left="6326" w:hanging="220"/>
      </w:pPr>
      <w:rPr>
        <w:rFonts w:hint="default"/>
        <w:lang w:val="fr-FR" w:eastAsia="en-US" w:bidi="ar-SA"/>
      </w:rPr>
    </w:lvl>
  </w:abstractNum>
  <w:abstractNum w:abstractNumId="18" w15:restartNumberingAfterBreak="0">
    <w:nsid w:val="778D3E2A"/>
    <w:multiLevelType w:val="hybridMultilevel"/>
    <w:tmpl w:val="49DAA5D2"/>
    <w:lvl w:ilvl="0" w:tplc="1ABAA600">
      <w:numFmt w:val="bullet"/>
      <w:lvlText w:val="•"/>
      <w:lvlJc w:val="left"/>
      <w:pPr>
        <w:ind w:left="720" w:hanging="219"/>
      </w:pPr>
      <w:rPr>
        <w:rFonts w:ascii="Times New Roman" w:eastAsia="Times New Roman" w:hAnsi="Times New Roman" w:cs="Times New Roman" w:hint="default"/>
        <w:b w:val="0"/>
        <w:bCs w:val="0"/>
        <w:i w:val="0"/>
        <w:iCs w:val="0"/>
        <w:w w:val="99"/>
        <w:sz w:val="20"/>
        <w:szCs w:val="20"/>
        <w:lang w:val="fr-FR" w:eastAsia="en-US" w:bidi="ar-SA"/>
      </w:rPr>
    </w:lvl>
    <w:lvl w:ilvl="1" w:tplc="EEEC6B56">
      <w:numFmt w:val="bullet"/>
      <w:lvlText w:val="•"/>
      <w:lvlJc w:val="left"/>
      <w:pPr>
        <w:ind w:left="1426" w:hanging="219"/>
      </w:pPr>
      <w:rPr>
        <w:rFonts w:hint="default"/>
        <w:lang w:val="fr-FR" w:eastAsia="en-US" w:bidi="ar-SA"/>
      </w:rPr>
    </w:lvl>
    <w:lvl w:ilvl="2" w:tplc="62A25DFA">
      <w:numFmt w:val="bullet"/>
      <w:lvlText w:val="•"/>
      <w:lvlJc w:val="left"/>
      <w:pPr>
        <w:ind w:left="2132" w:hanging="219"/>
      </w:pPr>
      <w:rPr>
        <w:rFonts w:hint="default"/>
        <w:lang w:val="fr-FR" w:eastAsia="en-US" w:bidi="ar-SA"/>
      </w:rPr>
    </w:lvl>
    <w:lvl w:ilvl="3" w:tplc="B70A6A3C">
      <w:numFmt w:val="bullet"/>
      <w:lvlText w:val="•"/>
      <w:lvlJc w:val="left"/>
      <w:pPr>
        <w:ind w:left="2838" w:hanging="219"/>
      </w:pPr>
      <w:rPr>
        <w:rFonts w:hint="default"/>
        <w:lang w:val="fr-FR" w:eastAsia="en-US" w:bidi="ar-SA"/>
      </w:rPr>
    </w:lvl>
    <w:lvl w:ilvl="4" w:tplc="FAD088F8">
      <w:numFmt w:val="bullet"/>
      <w:lvlText w:val="•"/>
      <w:lvlJc w:val="left"/>
      <w:pPr>
        <w:ind w:left="3544" w:hanging="219"/>
      </w:pPr>
      <w:rPr>
        <w:rFonts w:hint="default"/>
        <w:lang w:val="fr-FR" w:eastAsia="en-US" w:bidi="ar-SA"/>
      </w:rPr>
    </w:lvl>
    <w:lvl w:ilvl="5" w:tplc="236C4604">
      <w:numFmt w:val="bullet"/>
      <w:lvlText w:val="•"/>
      <w:lvlJc w:val="left"/>
      <w:pPr>
        <w:ind w:left="4250" w:hanging="219"/>
      </w:pPr>
      <w:rPr>
        <w:rFonts w:hint="default"/>
        <w:lang w:val="fr-FR" w:eastAsia="en-US" w:bidi="ar-SA"/>
      </w:rPr>
    </w:lvl>
    <w:lvl w:ilvl="6" w:tplc="9BC0927C">
      <w:numFmt w:val="bullet"/>
      <w:lvlText w:val="•"/>
      <w:lvlJc w:val="left"/>
      <w:pPr>
        <w:ind w:left="4956" w:hanging="219"/>
      </w:pPr>
      <w:rPr>
        <w:rFonts w:hint="default"/>
        <w:lang w:val="fr-FR" w:eastAsia="en-US" w:bidi="ar-SA"/>
      </w:rPr>
    </w:lvl>
    <w:lvl w:ilvl="7" w:tplc="4288D4B8">
      <w:numFmt w:val="bullet"/>
      <w:lvlText w:val="•"/>
      <w:lvlJc w:val="left"/>
      <w:pPr>
        <w:ind w:left="5662" w:hanging="219"/>
      </w:pPr>
      <w:rPr>
        <w:rFonts w:hint="default"/>
        <w:lang w:val="fr-FR" w:eastAsia="en-US" w:bidi="ar-SA"/>
      </w:rPr>
    </w:lvl>
    <w:lvl w:ilvl="8" w:tplc="15188CC0">
      <w:numFmt w:val="bullet"/>
      <w:lvlText w:val="•"/>
      <w:lvlJc w:val="left"/>
      <w:pPr>
        <w:ind w:left="6368" w:hanging="219"/>
      </w:pPr>
      <w:rPr>
        <w:rFonts w:hint="default"/>
        <w:lang w:val="fr-FR" w:eastAsia="en-US" w:bidi="ar-SA"/>
      </w:rPr>
    </w:lvl>
  </w:abstractNum>
  <w:abstractNum w:abstractNumId="19" w15:restartNumberingAfterBreak="0">
    <w:nsid w:val="7C02367D"/>
    <w:multiLevelType w:val="hybridMultilevel"/>
    <w:tmpl w:val="3A8694BC"/>
    <w:lvl w:ilvl="0" w:tplc="8CA8A762">
      <w:numFmt w:val="bullet"/>
      <w:lvlText w:val="•"/>
      <w:lvlJc w:val="left"/>
      <w:pPr>
        <w:ind w:left="1371" w:hanging="219"/>
      </w:pPr>
      <w:rPr>
        <w:rFonts w:ascii="Times New Roman" w:eastAsia="Times New Roman" w:hAnsi="Times New Roman" w:cs="Times New Roman" w:hint="default"/>
        <w:b w:val="0"/>
        <w:bCs w:val="0"/>
        <w:i w:val="0"/>
        <w:iCs w:val="0"/>
        <w:w w:val="99"/>
        <w:sz w:val="20"/>
        <w:szCs w:val="20"/>
        <w:lang w:val="fr-FR" w:eastAsia="en-US" w:bidi="ar-SA"/>
      </w:rPr>
    </w:lvl>
    <w:lvl w:ilvl="1" w:tplc="01161ACC">
      <w:numFmt w:val="bullet"/>
      <w:lvlText w:val="•"/>
      <w:lvlJc w:val="left"/>
      <w:pPr>
        <w:ind w:left="1743" w:hanging="220"/>
      </w:pPr>
      <w:rPr>
        <w:rFonts w:ascii="Times New Roman" w:eastAsia="Times New Roman" w:hAnsi="Times New Roman" w:cs="Times New Roman" w:hint="default"/>
        <w:b w:val="0"/>
        <w:bCs w:val="0"/>
        <w:i w:val="0"/>
        <w:iCs w:val="0"/>
        <w:w w:val="99"/>
        <w:sz w:val="20"/>
        <w:szCs w:val="20"/>
        <w:lang w:val="fr-FR" w:eastAsia="en-US" w:bidi="ar-SA"/>
      </w:rPr>
    </w:lvl>
    <w:lvl w:ilvl="2" w:tplc="534E6322">
      <w:numFmt w:val="bullet"/>
      <w:lvlText w:val="•"/>
      <w:lvlJc w:val="left"/>
      <w:pPr>
        <w:ind w:left="2493" w:hanging="220"/>
      </w:pPr>
      <w:rPr>
        <w:rFonts w:hint="default"/>
        <w:lang w:val="fr-FR" w:eastAsia="en-US" w:bidi="ar-SA"/>
      </w:rPr>
    </w:lvl>
    <w:lvl w:ilvl="3" w:tplc="988841B8">
      <w:numFmt w:val="bullet"/>
      <w:lvlText w:val="•"/>
      <w:lvlJc w:val="left"/>
      <w:pPr>
        <w:ind w:left="3235" w:hanging="220"/>
      </w:pPr>
      <w:rPr>
        <w:rFonts w:hint="default"/>
        <w:lang w:val="fr-FR" w:eastAsia="en-US" w:bidi="ar-SA"/>
      </w:rPr>
    </w:lvl>
    <w:lvl w:ilvl="4" w:tplc="A8D460B6">
      <w:numFmt w:val="bullet"/>
      <w:lvlText w:val="•"/>
      <w:lvlJc w:val="left"/>
      <w:pPr>
        <w:ind w:left="3977" w:hanging="220"/>
      </w:pPr>
      <w:rPr>
        <w:rFonts w:hint="default"/>
        <w:lang w:val="fr-FR" w:eastAsia="en-US" w:bidi="ar-SA"/>
      </w:rPr>
    </w:lvl>
    <w:lvl w:ilvl="5" w:tplc="B366E456">
      <w:numFmt w:val="bullet"/>
      <w:lvlText w:val="•"/>
      <w:lvlJc w:val="left"/>
      <w:pPr>
        <w:ind w:left="4719" w:hanging="220"/>
      </w:pPr>
      <w:rPr>
        <w:rFonts w:hint="default"/>
        <w:lang w:val="fr-FR" w:eastAsia="en-US" w:bidi="ar-SA"/>
      </w:rPr>
    </w:lvl>
    <w:lvl w:ilvl="6" w:tplc="72A20C9C">
      <w:numFmt w:val="bullet"/>
      <w:lvlText w:val="•"/>
      <w:lvlJc w:val="left"/>
      <w:pPr>
        <w:ind w:left="5462" w:hanging="220"/>
      </w:pPr>
      <w:rPr>
        <w:rFonts w:hint="default"/>
        <w:lang w:val="fr-FR" w:eastAsia="en-US" w:bidi="ar-SA"/>
      </w:rPr>
    </w:lvl>
    <w:lvl w:ilvl="7" w:tplc="3A789FF2">
      <w:numFmt w:val="bullet"/>
      <w:lvlText w:val="•"/>
      <w:lvlJc w:val="left"/>
      <w:pPr>
        <w:ind w:left="6204" w:hanging="220"/>
      </w:pPr>
      <w:rPr>
        <w:rFonts w:hint="default"/>
        <w:lang w:val="fr-FR" w:eastAsia="en-US" w:bidi="ar-SA"/>
      </w:rPr>
    </w:lvl>
    <w:lvl w:ilvl="8" w:tplc="995859AC">
      <w:numFmt w:val="bullet"/>
      <w:lvlText w:val="•"/>
      <w:lvlJc w:val="left"/>
      <w:pPr>
        <w:ind w:left="6946" w:hanging="220"/>
      </w:pPr>
      <w:rPr>
        <w:rFonts w:hint="default"/>
        <w:lang w:val="fr-FR" w:eastAsia="en-US" w:bidi="ar-SA"/>
      </w:rPr>
    </w:lvl>
  </w:abstractNum>
  <w:abstractNum w:abstractNumId="20" w15:restartNumberingAfterBreak="0">
    <w:nsid w:val="7FBA512A"/>
    <w:multiLevelType w:val="hybridMultilevel"/>
    <w:tmpl w:val="BB846C0E"/>
    <w:lvl w:ilvl="0" w:tplc="B956B6D6">
      <w:numFmt w:val="bullet"/>
      <w:lvlText w:val="-"/>
      <w:lvlJc w:val="left"/>
      <w:pPr>
        <w:ind w:left="680" w:hanging="283"/>
      </w:pPr>
      <w:rPr>
        <w:rFonts w:ascii="Arial MT" w:eastAsia="Arial MT" w:hAnsi="Arial MT" w:cs="Arial MT" w:hint="default"/>
        <w:w w:val="99"/>
        <w:sz w:val="19"/>
        <w:szCs w:val="19"/>
        <w:lang w:val="en-US" w:eastAsia="en-US" w:bidi="ar-SA"/>
      </w:rPr>
    </w:lvl>
    <w:lvl w:ilvl="1" w:tplc="202C946C">
      <w:numFmt w:val="bullet"/>
      <w:lvlText w:val="•"/>
      <w:lvlJc w:val="left"/>
      <w:pPr>
        <w:ind w:left="964" w:hanging="284"/>
      </w:pPr>
      <w:rPr>
        <w:rFonts w:hint="default"/>
      </w:rPr>
    </w:lvl>
    <w:lvl w:ilvl="2" w:tplc="14600310">
      <w:numFmt w:val="bullet"/>
      <w:lvlText w:val="•"/>
      <w:lvlJc w:val="left"/>
      <w:pPr>
        <w:ind w:left="1418" w:hanging="284"/>
      </w:pPr>
      <w:rPr>
        <w:rFonts w:hint="default"/>
      </w:rPr>
    </w:lvl>
    <w:lvl w:ilvl="3" w:tplc="56603712">
      <w:numFmt w:val="bullet"/>
      <w:lvlText w:val="•"/>
      <w:lvlJc w:val="left"/>
      <w:pPr>
        <w:ind w:left="4615" w:hanging="360"/>
      </w:pPr>
      <w:rPr>
        <w:rFonts w:hint="default"/>
        <w:lang w:val="en-US" w:eastAsia="en-US" w:bidi="ar-SA"/>
      </w:rPr>
    </w:lvl>
    <w:lvl w:ilvl="4" w:tplc="FCE2F0F2">
      <w:numFmt w:val="bullet"/>
      <w:lvlText w:val="•"/>
      <w:lvlJc w:val="left"/>
      <w:pPr>
        <w:ind w:left="5553" w:hanging="360"/>
      </w:pPr>
      <w:rPr>
        <w:rFonts w:hint="default"/>
        <w:lang w:val="en-US" w:eastAsia="en-US" w:bidi="ar-SA"/>
      </w:rPr>
    </w:lvl>
    <w:lvl w:ilvl="5" w:tplc="1B9A3774">
      <w:numFmt w:val="bullet"/>
      <w:lvlText w:val="•"/>
      <w:lvlJc w:val="left"/>
      <w:pPr>
        <w:ind w:left="6491" w:hanging="360"/>
      </w:pPr>
      <w:rPr>
        <w:rFonts w:hint="default"/>
        <w:lang w:val="en-US" w:eastAsia="en-US" w:bidi="ar-SA"/>
      </w:rPr>
    </w:lvl>
    <w:lvl w:ilvl="6" w:tplc="C7A6C9BE">
      <w:numFmt w:val="bullet"/>
      <w:lvlText w:val="•"/>
      <w:lvlJc w:val="left"/>
      <w:pPr>
        <w:ind w:left="7429" w:hanging="360"/>
      </w:pPr>
      <w:rPr>
        <w:rFonts w:hint="default"/>
        <w:lang w:val="en-US" w:eastAsia="en-US" w:bidi="ar-SA"/>
      </w:rPr>
    </w:lvl>
    <w:lvl w:ilvl="7" w:tplc="209C70B0">
      <w:numFmt w:val="bullet"/>
      <w:lvlText w:val="•"/>
      <w:lvlJc w:val="left"/>
      <w:pPr>
        <w:ind w:left="8367" w:hanging="360"/>
      </w:pPr>
      <w:rPr>
        <w:rFonts w:hint="default"/>
        <w:lang w:val="en-US" w:eastAsia="en-US" w:bidi="ar-SA"/>
      </w:rPr>
    </w:lvl>
    <w:lvl w:ilvl="8" w:tplc="93D4B366">
      <w:numFmt w:val="bullet"/>
      <w:lvlText w:val="•"/>
      <w:lvlJc w:val="left"/>
      <w:pPr>
        <w:ind w:left="9305" w:hanging="360"/>
      </w:pPr>
      <w:rPr>
        <w:rFonts w:hint="default"/>
        <w:lang w:val="en-US" w:eastAsia="en-US" w:bidi="ar-SA"/>
      </w:rPr>
    </w:lvl>
  </w:abstractNum>
  <w:num w:numId="1" w16cid:durableId="14885517">
    <w:abstractNumId w:val="14"/>
  </w:num>
  <w:num w:numId="2" w16cid:durableId="586810485">
    <w:abstractNumId w:val="0"/>
  </w:num>
  <w:num w:numId="3" w16cid:durableId="1908107548">
    <w:abstractNumId w:val="18"/>
  </w:num>
  <w:num w:numId="4" w16cid:durableId="266540991">
    <w:abstractNumId w:val="17"/>
  </w:num>
  <w:num w:numId="5" w16cid:durableId="323896146">
    <w:abstractNumId w:val="11"/>
  </w:num>
  <w:num w:numId="6" w16cid:durableId="1340961520">
    <w:abstractNumId w:val="1"/>
  </w:num>
  <w:num w:numId="7" w16cid:durableId="134493420">
    <w:abstractNumId w:val="15"/>
  </w:num>
  <w:num w:numId="8" w16cid:durableId="480082833">
    <w:abstractNumId w:val="6"/>
  </w:num>
  <w:num w:numId="9" w16cid:durableId="1449274339">
    <w:abstractNumId w:val="19"/>
  </w:num>
  <w:num w:numId="10" w16cid:durableId="1736203354">
    <w:abstractNumId w:val="20"/>
  </w:num>
  <w:num w:numId="11" w16cid:durableId="1875652887">
    <w:abstractNumId w:val="2"/>
  </w:num>
  <w:num w:numId="12" w16cid:durableId="1210996814">
    <w:abstractNumId w:val="5"/>
  </w:num>
  <w:num w:numId="13" w16cid:durableId="1777872051">
    <w:abstractNumId w:val="3"/>
  </w:num>
  <w:num w:numId="14" w16cid:durableId="168177570">
    <w:abstractNumId w:val="4"/>
  </w:num>
  <w:num w:numId="15" w16cid:durableId="638992899">
    <w:abstractNumId w:val="9"/>
  </w:num>
  <w:num w:numId="16" w16cid:durableId="1491169287">
    <w:abstractNumId w:val="16"/>
  </w:num>
  <w:num w:numId="17" w16cid:durableId="664289079">
    <w:abstractNumId w:val="12"/>
  </w:num>
  <w:num w:numId="18" w16cid:durableId="714742590">
    <w:abstractNumId w:val="13"/>
  </w:num>
  <w:num w:numId="19" w16cid:durableId="351638">
    <w:abstractNumId w:val="7"/>
  </w:num>
  <w:num w:numId="20" w16cid:durableId="602954703">
    <w:abstractNumId w:val="8"/>
  </w:num>
  <w:num w:numId="21" w16cid:durableId="224880384">
    <w:abstractNumId w:val="10"/>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EIBEL Adrien">
    <w15:presenceInfo w15:providerId="AD" w15:userId="S::areibel@corsair.fr::647d39d5-1123-4af9-be92-9ad757405b8d"/>
  </w15:person>
  <w15:person w15:author="MARIE Felix">
    <w15:presenceInfo w15:providerId="AD" w15:userId="S::femarie@corsair.fr::f833060e-3d04-4478-bae4-7119624a4ba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CE6"/>
    <w:rsid w:val="0000084F"/>
    <w:rsid w:val="0002140B"/>
    <w:rsid w:val="00022B06"/>
    <w:rsid w:val="00025713"/>
    <w:rsid w:val="00043AFC"/>
    <w:rsid w:val="00051B9E"/>
    <w:rsid w:val="00063C76"/>
    <w:rsid w:val="00065539"/>
    <w:rsid w:val="00072FB5"/>
    <w:rsid w:val="0007551D"/>
    <w:rsid w:val="000C3B61"/>
    <w:rsid w:val="000E10F7"/>
    <w:rsid w:val="000F3BB6"/>
    <w:rsid w:val="000F690E"/>
    <w:rsid w:val="00102935"/>
    <w:rsid w:val="001036B9"/>
    <w:rsid w:val="00115685"/>
    <w:rsid w:val="00143DA3"/>
    <w:rsid w:val="00155E1A"/>
    <w:rsid w:val="0015623E"/>
    <w:rsid w:val="00192219"/>
    <w:rsid w:val="001A532F"/>
    <w:rsid w:val="001B4FD3"/>
    <w:rsid w:val="001D23B8"/>
    <w:rsid w:val="001D2CDE"/>
    <w:rsid w:val="001E4B29"/>
    <w:rsid w:val="001F31E3"/>
    <w:rsid w:val="00201BBF"/>
    <w:rsid w:val="00210E01"/>
    <w:rsid w:val="0022655E"/>
    <w:rsid w:val="00240517"/>
    <w:rsid w:val="002504D7"/>
    <w:rsid w:val="00260C30"/>
    <w:rsid w:val="00266F13"/>
    <w:rsid w:val="00277A6E"/>
    <w:rsid w:val="00281420"/>
    <w:rsid w:val="002821F9"/>
    <w:rsid w:val="00284B2F"/>
    <w:rsid w:val="00284E3F"/>
    <w:rsid w:val="002A12BE"/>
    <w:rsid w:val="002C1531"/>
    <w:rsid w:val="002C5406"/>
    <w:rsid w:val="002D7125"/>
    <w:rsid w:val="00304E42"/>
    <w:rsid w:val="00325B98"/>
    <w:rsid w:val="0033228B"/>
    <w:rsid w:val="003668CF"/>
    <w:rsid w:val="00370C93"/>
    <w:rsid w:val="00386F02"/>
    <w:rsid w:val="003872EF"/>
    <w:rsid w:val="00392A16"/>
    <w:rsid w:val="003A5B6A"/>
    <w:rsid w:val="003E52FD"/>
    <w:rsid w:val="004020D1"/>
    <w:rsid w:val="00403E84"/>
    <w:rsid w:val="00412BF0"/>
    <w:rsid w:val="00412BFC"/>
    <w:rsid w:val="00444936"/>
    <w:rsid w:val="004545E3"/>
    <w:rsid w:val="004548D5"/>
    <w:rsid w:val="00457144"/>
    <w:rsid w:val="00464536"/>
    <w:rsid w:val="004714C6"/>
    <w:rsid w:val="00481660"/>
    <w:rsid w:val="004915CC"/>
    <w:rsid w:val="004923CE"/>
    <w:rsid w:val="004924A9"/>
    <w:rsid w:val="004B14B8"/>
    <w:rsid w:val="004B3059"/>
    <w:rsid w:val="004B596C"/>
    <w:rsid w:val="004C0BE5"/>
    <w:rsid w:val="004C382A"/>
    <w:rsid w:val="004C3B45"/>
    <w:rsid w:val="004C50A0"/>
    <w:rsid w:val="00507536"/>
    <w:rsid w:val="0056043B"/>
    <w:rsid w:val="005B0461"/>
    <w:rsid w:val="005D08C7"/>
    <w:rsid w:val="005D36E9"/>
    <w:rsid w:val="005D5565"/>
    <w:rsid w:val="005E57E4"/>
    <w:rsid w:val="00614426"/>
    <w:rsid w:val="0062052F"/>
    <w:rsid w:val="00631BF0"/>
    <w:rsid w:val="00634CBB"/>
    <w:rsid w:val="00636E7A"/>
    <w:rsid w:val="006447CD"/>
    <w:rsid w:val="00652B42"/>
    <w:rsid w:val="00672F1E"/>
    <w:rsid w:val="00682D94"/>
    <w:rsid w:val="00696063"/>
    <w:rsid w:val="00696FEA"/>
    <w:rsid w:val="006A669A"/>
    <w:rsid w:val="006D5F20"/>
    <w:rsid w:val="006E468D"/>
    <w:rsid w:val="006F1936"/>
    <w:rsid w:val="006F43A9"/>
    <w:rsid w:val="006F6016"/>
    <w:rsid w:val="007128C1"/>
    <w:rsid w:val="00742DC0"/>
    <w:rsid w:val="00761260"/>
    <w:rsid w:val="00785EE6"/>
    <w:rsid w:val="00787C23"/>
    <w:rsid w:val="00793A1E"/>
    <w:rsid w:val="007C005D"/>
    <w:rsid w:val="007E2F40"/>
    <w:rsid w:val="007E4196"/>
    <w:rsid w:val="00800E0C"/>
    <w:rsid w:val="00806879"/>
    <w:rsid w:val="00812F53"/>
    <w:rsid w:val="008162D0"/>
    <w:rsid w:val="00821FB0"/>
    <w:rsid w:val="00824E1A"/>
    <w:rsid w:val="0082521D"/>
    <w:rsid w:val="00825F2C"/>
    <w:rsid w:val="008358CB"/>
    <w:rsid w:val="008645BE"/>
    <w:rsid w:val="008659DD"/>
    <w:rsid w:val="00883B89"/>
    <w:rsid w:val="008841D0"/>
    <w:rsid w:val="00885B10"/>
    <w:rsid w:val="00893FAD"/>
    <w:rsid w:val="00894C78"/>
    <w:rsid w:val="00895915"/>
    <w:rsid w:val="008A0177"/>
    <w:rsid w:val="008A5CB9"/>
    <w:rsid w:val="008B74B2"/>
    <w:rsid w:val="008D0C0C"/>
    <w:rsid w:val="008E4BEE"/>
    <w:rsid w:val="00906817"/>
    <w:rsid w:val="00913044"/>
    <w:rsid w:val="00926C5C"/>
    <w:rsid w:val="0093402F"/>
    <w:rsid w:val="009369FD"/>
    <w:rsid w:val="009431FB"/>
    <w:rsid w:val="00952A88"/>
    <w:rsid w:val="00955598"/>
    <w:rsid w:val="00964C37"/>
    <w:rsid w:val="00977D44"/>
    <w:rsid w:val="00987159"/>
    <w:rsid w:val="009944F6"/>
    <w:rsid w:val="009A5A2A"/>
    <w:rsid w:val="009C4C3C"/>
    <w:rsid w:val="009D44D0"/>
    <w:rsid w:val="009E069E"/>
    <w:rsid w:val="009E1866"/>
    <w:rsid w:val="009E5DC1"/>
    <w:rsid w:val="009F0721"/>
    <w:rsid w:val="00A04AA0"/>
    <w:rsid w:val="00A1733F"/>
    <w:rsid w:val="00A30543"/>
    <w:rsid w:val="00A44EAA"/>
    <w:rsid w:val="00A5188D"/>
    <w:rsid w:val="00A51905"/>
    <w:rsid w:val="00A534BA"/>
    <w:rsid w:val="00A577E9"/>
    <w:rsid w:val="00A73535"/>
    <w:rsid w:val="00A92D55"/>
    <w:rsid w:val="00A94599"/>
    <w:rsid w:val="00AA027F"/>
    <w:rsid w:val="00AA3767"/>
    <w:rsid w:val="00AB2CBA"/>
    <w:rsid w:val="00AC039D"/>
    <w:rsid w:val="00AD10DB"/>
    <w:rsid w:val="00AE4B99"/>
    <w:rsid w:val="00AF52EE"/>
    <w:rsid w:val="00B02B23"/>
    <w:rsid w:val="00B03A77"/>
    <w:rsid w:val="00B06F60"/>
    <w:rsid w:val="00B14CED"/>
    <w:rsid w:val="00B2408C"/>
    <w:rsid w:val="00B27EA0"/>
    <w:rsid w:val="00B311AD"/>
    <w:rsid w:val="00B33E5F"/>
    <w:rsid w:val="00B67883"/>
    <w:rsid w:val="00B748F8"/>
    <w:rsid w:val="00B95599"/>
    <w:rsid w:val="00BB7E3A"/>
    <w:rsid w:val="00BC6ADB"/>
    <w:rsid w:val="00BF5201"/>
    <w:rsid w:val="00C00738"/>
    <w:rsid w:val="00C20FD3"/>
    <w:rsid w:val="00C236EC"/>
    <w:rsid w:val="00C26D64"/>
    <w:rsid w:val="00C36A4F"/>
    <w:rsid w:val="00C41DC5"/>
    <w:rsid w:val="00C43009"/>
    <w:rsid w:val="00C74CE9"/>
    <w:rsid w:val="00C94619"/>
    <w:rsid w:val="00CC0097"/>
    <w:rsid w:val="00CD3A34"/>
    <w:rsid w:val="00CD474B"/>
    <w:rsid w:val="00CD51D4"/>
    <w:rsid w:val="00CE6300"/>
    <w:rsid w:val="00CF11A8"/>
    <w:rsid w:val="00CF6907"/>
    <w:rsid w:val="00D07796"/>
    <w:rsid w:val="00D11B20"/>
    <w:rsid w:val="00D235B1"/>
    <w:rsid w:val="00D24E9C"/>
    <w:rsid w:val="00D30239"/>
    <w:rsid w:val="00D50B9E"/>
    <w:rsid w:val="00D6037E"/>
    <w:rsid w:val="00D7076F"/>
    <w:rsid w:val="00D82A17"/>
    <w:rsid w:val="00DA4DC2"/>
    <w:rsid w:val="00DB4F9C"/>
    <w:rsid w:val="00DD1E97"/>
    <w:rsid w:val="00DE4A52"/>
    <w:rsid w:val="00DE64BD"/>
    <w:rsid w:val="00DE790F"/>
    <w:rsid w:val="00DE7CE6"/>
    <w:rsid w:val="00E02E7B"/>
    <w:rsid w:val="00E035E6"/>
    <w:rsid w:val="00E2772B"/>
    <w:rsid w:val="00E34158"/>
    <w:rsid w:val="00E356F3"/>
    <w:rsid w:val="00E37CB3"/>
    <w:rsid w:val="00E44294"/>
    <w:rsid w:val="00E5268F"/>
    <w:rsid w:val="00E55519"/>
    <w:rsid w:val="00E72C63"/>
    <w:rsid w:val="00E94DB9"/>
    <w:rsid w:val="00EA7F9C"/>
    <w:rsid w:val="00ED52A6"/>
    <w:rsid w:val="00EF14F4"/>
    <w:rsid w:val="00EF37D0"/>
    <w:rsid w:val="00F20209"/>
    <w:rsid w:val="00F27D3A"/>
    <w:rsid w:val="00F305F3"/>
    <w:rsid w:val="00F34A8C"/>
    <w:rsid w:val="00F35634"/>
    <w:rsid w:val="00F41A17"/>
    <w:rsid w:val="00F64DA0"/>
    <w:rsid w:val="00FD3D36"/>
    <w:rsid w:val="00FF0B0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1308FA"/>
  <w15:docId w15:val="{F6A6D5C8-4464-4BD8-A3C6-3EA2200B6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C37"/>
    <w:rPr>
      <w:rFonts w:ascii="Times New Roman" w:eastAsia="Times New Roman" w:hAnsi="Times New Roman" w:cs="Times New Roman"/>
      <w:lang w:val="fr-FR"/>
    </w:rPr>
  </w:style>
  <w:style w:type="paragraph" w:styleId="Titre1">
    <w:name w:val="heading 1"/>
    <w:basedOn w:val="Normal"/>
    <w:link w:val="Titre1Car"/>
    <w:uiPriority w:val="9"/>
    <w:qFormat/>
    <w:pPr>
      <w:spacing w:line="275" w:lineRule="exact"/>
      <w:ind w:left="804"/>
      <w:outlineLvl w:val="0"/>
    </w:pPr>
    <w:rPr>
      <w:b/>
      <w:bCs/>
      <w:sz w:val="24"/>
      <w:szCs w:val="24"/>
    </w:rPr>
  </w:style>
  <w:style w:type="paragraph" w:styleId="Titre2">
    <w:name w:val="heading 2"/>
    <w:basedOn w:val="Normal"/>
    <w:link w:val="Titre2Car"/>
    <w:autoRedefine/>
    <w:uiPriority w:val="9"/>
    <w:unhideWhenUsed/>
    <w:qFormat/>
    <w:rsid w:val="006F6016"/>
    <w:pPr>
      <w:numPr>
        <w:ilvl w:val="1"/>
        <w:numId w:val="11"/>
      </w:numPr>
      <w:spacing w:before="111"/>
      <w:outlineLvl w:val="1"/>
    </w:pPr>
    <w:rPr>
      <w:rFonts w:asciiTheme="minorHAnsi" w:eastAsiaTheme="minorHAnsi" w:hAnsiTheme="minorHAnsi" w:cstheme="minorHAnsi"/>
      <w:b/>
      <w:bCs/>
      <w:sz w:val="24"/>
      <w:szCs w:val="24"/>
    </w:rPr>
  </w:style>
  <w:style w:type="paragraph" w:styleId="Titre3">
    <w:name w:val="heading 3"/>
    <w:basedOn w:val="Normal"/>
    <w:uiPriority w:val="9"/>
    <w:unhideWhenUsed/>
    <w:qFormat/>
    <w:rsid w:val="00CE6300"/>
    <w:pPr>
      <w:spacing w:before="81"/>
      <w:ind w:left="284" w:right="14"/>
      <w:jc w:val="both"/>
      <w:outlineLvl w:val="2"/>
    </w:pPr>
    <w:rPr>
      <w:rFonts w:asciiTheme="minorHAnsi" w:hAnsiTheme="minorHAnsi" w:cstheme="minorHAnsi"/>
      <w:b/>
      <w:bCs/>
      <w:sz w:val="20"/>
      <w:szCs w:val="20"/>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link w:val="CorpsdetexteCar"/>
    <w:uiPriority w:val="1"/>
    <w:qFormat/>
    <w:rPr>
      <w:sz w:val="20"/>
      <w:szCs w:val="20"/>
    </w:rPr>
  </w:style>
  <w:style w:type="paragraph" w:styleId="Paragraphedeliste">
    <w:name w:val="List Paragraph"/>
    <w:basedOn w:val="Normal"/>
    <w:uiPriority w:val="1"/>
    <w:qFormat/>
    <w:pPr>
      <w:spacing w:before="30"/>
      <w:ind w:left="1095" w:hanging="220"/>
    </w:pPr>
  </w:style>
  <w:style w:type="paragraph" w:customStyle="1" w:styleId="TableParagraph">
    <w:name w:val="Table Paragraph"/>
    <w:basedOn w:val="Normal"/>
    <w:uiPriority w:val="1"/>
    <w:qFormat/>
    <w:pPr>
      <w:ind w:left="467"/>
      <w:jc w:val="center"/>
    </w:pPr>
    <w:rPr>
      <w:rFonts w:ascii="Arial Narrow" w:eastAsia="Arial Narrow" w:hAnsi="Arial Narrow" w:cs="Arial Narrow"/>
    </w:rPr>
  </w:style>
  <w:style w:type="paragraph" w:styleId="En-tte">
    <w:name w:val="header"/>
    <w:basedOn w:val="Normal"/>
    <w:link w:val="En-tteCar"/>
    <w:uiPriority w:val="99"/>
    <w:unhideWhenUsed/>
    <w:rsid w:val="004B3059"/>
    <w:pPr>
      <w:tabs>
        <w:tab w:val="center" w:pos="4536"/>
        <w:tab w:val="right" w:pos="9072"/>
      </w:tabs>
    </w:pPr>
  </w:style>
  <w:style w:type="character" w:customStyle="1" w:styleId="En-tteCar">
    <w:name w:val="En-tête Car"/>
    <w:basedOn w:val="Policepardfaut"/>
    <w:link w:val="En-tte"/>
    <w:uiPriority w:val="99"/>
    <w:rsid w:val="004B3059"/>
    <w:rPr>
      <w:rFonts w:ascii="Times New Roman" w:eastAsia="Times New Roman" w:hAnsi="Times New Roman" w:cs="Times New Roman"/>
      <w:lang w:val="fr-FR"/>
    </w:rPr>
  </w:style>
  <w:style w:type="paragraph" w:styleId="Pieddepage">
    <w:name w:val="footer"/>
    <w:basedOn w:val="Normal"/>
    <w:link w:val="PieddepageCar"/>
    <w:uiPriority w:val="99"/>
    <w:unhideWhenUsed/>
    <w:rsid w:val="004B3059"/>
    <w:pPr>
      <w:tabs>
        <w:tab w:val="center" w:pos="4536"/>
        <w:tab w:val="right" w:pos="9072"/>
      </w:tabs>
    </w:pPr>
  </w:style>
  <w:style w:type="character" w:customStyle="1" w:styleId="PieddepageCar">
    <w:name w:val="Pied de page Car"/>
    <w:basedOn w:val="Policepardfaut"/>
    <w:link w:val="Pieddepage"/>
    <w:uiPriority w:val="99"/>
    <w:rsid w:val="004B3059"/>
    <w:rPr>
      <w:rFonts w:ascii="Times New Roman" w:eastAsia="Times New Roman" w:hAnsi="Times New Roman" w:cs="Times New Roman"/>
      <w:lang w:val="fr-FR"/>
    </w:rPr>
  </w:style>
  <w:style w:type="paragraph" w:styleId="Rvision">
    <w:name w:val="Revision"/>
    <w:hidden/>
    <w:uiPriority w:val="99"/>
    <w:semiHidden/>
    <w:rsid w:val="004B3059"/>
    <w:pPr>
      <w:widowControl/>
      <w:autoSpaceDE/>
      <w:autoSpaceDN/>
    </w:pPr>
    <w:rPr>
      <w:rFonts w:ascii="Times New Roman" w:eastAsia="Times New Roman" w:hAnsi="Times New Roman" w:cs="Times New Roman"/>
      <w:lang w:val="fr-FR"/>
    </w:rPr>
  </w:style>
  <w:style w:type="character" w:styleId="Marquedecommentaire">
    <w:name w:val="annotation reference"/>
    <w:basedOn w:val="Policepardfaut"/>
    <w:uiPriority w:val="99"/>
    <w:semiHidden/>
    <w:unhideWhenUsed/>
    <w:rsid w:val="00201BBF"/>
    <w:rPr>
      <w:sz w:val="16"/>
      <w:szCs w:val="16"/>
    </w:rPr>
  </w:style>
  <w:style w:type="paragraph" w:styleId="Commentaire">
    <w:name w:val="annotation text"/>
    <w:basedOn w:val="Normal"/>
    <w:link w:val="CommentaireCar"/>
    <w:uiPriority w:val="99"/>
    <w:unhideWhenUsed/>
    <w:rsid w:val="00201BBF"/>
    <w:rPr>
      <w:sz w:val="20"/>
      <w:szCs w:val="20"/>
    </w:rPr>
  </w:style>
  <w:style w:type="character" w:customStyle="1" w:styleId="CommentaireCar">
    <w:name w:val="Commentaire Car"/>
    <w:basedOn w:val="Policepardfaut"/>
    <w:link w:val="Commentaire"/>
    <w:uiPriority w:val="99"/>
    <w:rsid w:val="00201BBF"/>
    <w:rPr>
      <w:rFonts w:ascii="Times New Roman" w:eastAsia="Times New Roman" w:hAnsi="Times New Roman" w:cs="Times New Roman"/>
      <w:sz w:val="20"/>
      <w:szCs w:val="20"/>
      <w:lang w:val="fr-FR"/>
    </w:rPr>
  </w:style>
  <w:style w:type="paragraph" w:styleId="Objetducommentaire">
    <w:name w:val="annotation subject"/>
    <w:basedOn w:val="Commentaire"/>
    <w:next w:val="Commentaire"/>
    <w:link w:val="ObjetducommentaireCar"/>
    <w:uiPriority w:val="99"/>
    <w:semiHidden/>
    <w:unhideWhenUsed/>
    <w:rsid w:val="00201BBF"/>
    <w:rPr>
      <w:b/>
      <w:bCs/>
    </w:rPr>
  </w:style>
  <w:style w:type="character" w:customStyle="1" w:styleId="ObjetducommentaireCar">
    <w:name w:val="Objet du commentaire Car"/>
    <w:basedOn w:val="CommentaireCar"/>
    <w:link w:val="Objetducommentaire"/>
    <w:uiPriority w:val="99"/>
    <w:semiHidden/>
    <w:rsid w:val="00201BBF"/>
    <w:rPr>
      <w:rFonts w:ascii="Times New Roman" w:eastAsia="Times New Roman" w:hAnsi="Times New Roman" w:cs="Times New Roman"/>
      <w:b/>
      <w:bCs/>
      <w:sz w:val="20"/>
      <w:szCs w:val="20"/>
      <w:lang w:val="fr-FR"/>
    </w:rPr>
  </w:style>
  <w:style w:type="table" w:styleId="Grilledutableau">
    <w:name w:val="Table Grid"/>
    <w:basedOn w:val="TableauNormal"/>
    <w:uiPriority w:val="39"/>
    <w:rsid w:val="00201BBF"/>
    <w:pPr>
      <w:widowControl/>
      <w:autoSpaceDE/>
      <w:autoSpaceDN/>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D6037E"/>
    <w:rPr>
      <w:color w:val="0000FF" w:themeColor="hyperlink"/>
      <w:u w:val="single"/>
    </w:rPr>
  </w:style>
  <w:style w:type="character" w:styleId="Mentionnonrsolue">
    <w:name w:val="Unresolved Mention"/>
    <w:basedOn w:val="Policepardfaut"/>
    <w:uiPriority w:val="99"/>
    <w:semiHidden/>
    <w:unhideWhenUsed/>
    <w:rsid w:val="00D6037E"/>
    <w:rPr>
      <w:color w:val="605E5C"/>
      <w:shd w:val="clear" w:color="auto" w:fill="E1DFDD"/>
    </w:rPr>
  </w:style>
  <w:style w:type="paragraph" w:customStyle="1" w:styleId="Default">
    <w:name w:val="Default"/>
    <w:rsid w:val="002A12BE"/>
    <w:pPr>
      <w:widowControl/>
      <w:adjustRightInd w:val="0"/>
    </w:pPr>
    <w:rPr>
      <w:rFonts w:ascii="Arial" w:hAnsi="Arial" w:cs="Arial"/>
      <w:color w:val="000000"/>
      <w:sz w:val="24"/>
      <w:szCs w:val="24"/>
      <w:lang w:val="fr-FR"/>
    </w:rPr>
  </w:style>
  <w:style w:type="character" w:styleId="Lienhypertextesuivivisit">
    <w:name w:val="FollowedHyperlink"/>
    <w:basedOn w:val="Policepardfaut"/>
    <w:uiPriority w:val="99"/>
    <w:semiHidden/>
    <w:unhideWhenUsed/>
    <w:rsid w:val="000F690E"/>
    <w:rPr>
      <w:color w:val="800080" w:themeColor="followedHyperlink"/>
      <w:u w:val="single"/>
    </w:rPr>
  </w:style>
  <w:style w:type="table" w:styleId="Grilledetableauclaire">
    <w:name w:val="Grid Table Light"/>
    <w:basedOn w:val="TableauNormal"/>
    <w:uiPriority w:val="40"/>
    <w:rsid w:val="00D7076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ansinterligne">
    <w:name w:val="No Spacing"/>
    <w:uiPriority w:val="1"/>
    <w:qFormat/>
    <w:rsid w:val="00D7076F"/>
    <w:rPr>
      <w:rFonts w:ascii="Times New Roman" w:eastAsia="Times New Roman" w:hAnsi="Times New Roman" w:cs="Times New Roman"/>
      <w:lang w:val="fr-FR"/>
    </w:rPr>
  </w:style>
  <w:style w:type="numbering" w:customStyle="1" w:styleId="CurrentList1">
    <w:name w:val="Current List1"/>
    <w:uiPriority w:val="99"/>
    <w:rsid w:val="00D7076F"/>
    <w:pPr>
      <w:numPr>
        <w:numId w:val="12"/>
      </w:numPr>
    </w:pPr>
  </w:style>
  <w:style w:type="paragraph" w:styleId="En-ttedetabledesmatires">
    <w:name w:val="TOC Heading"/>
    <w:basedOn w:val="Titre1"/>
    <w:next w:val="Normal"/>
    <w:uiPriority w:val="39"/>
    <w:unhideWhenUsed/>
    <w:qFormat/>
    <w:rsid w:val="00631BF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GB" w:eastAsia="en-GB"/>
    </w:rPr>
  </w:style>
  <w:style w:type="paragraph" w:styleId="TM1">
    <w:name w:val="toc 1"/>
    <w:basedOn w:val="Normal"/>
    <w:next w:val="Normal"/>
    <w:autoRedefine/>
    <w:uiPriority w:val="39"/>
    <w:unhideWhenUsed/>
    <w:rsid w:val="00284B2F"/>
    <w:pPr>
      <w:spacing w:before="120" w:after="120"/>
    </w:pPr>
    <w:rPr>
      <w:rFonts w:asciiTheme="minorHAnsi" w:hAnsiTheme="minorHAnsi" w:cstheme="minorHAnsi"/>
      <w:b/>
      <w:bCs/>
      <w:caps/>
      <w:sz w:val="20"/>
      <w:szCs w:val="20"/>
    </w:rPr>
  </w:style>
  <w:style w:type="paragraph" w:styleId="TM3">
    <w:name w:val="toc 3"/>
    <w:basedOn w:val="Normal"/>
    <w:next w:val="Normal"/>
    <w:autoRedefine/>
    <w:uiPriority w:val="39"/>
    <w:unhideWhenUsed/>
    <w:rsid w:val="00631BF0"/>
    <w:pPr>
      <w:ind w:left="440"/>
    </w:pPr>
    <w:rPr>
      <w:rFonts w:asciiTheme="minorHAnsi" w:hAnsiTheme="minorHAnsi" w:cstheme="minorHAnsi"/>
      <w:i/>
      <w:iCs/>
      <w:sz w:val="20"/>
      <w:szCs w:val="20"/>
    </w:rPr>
  </w:style>
  <w:style w:type="paragraph" w:styleId="TM2">
    <w:name w:val="toc 2"/>
    <w:basedOn w:val="Normal"/>
    <w:next w:val="Normal"/>
    <w:autoRedefine/>
    <w:uiPriority w:val="39"/>
    <w:unhideWhenUsed/>
    <w:rsid w:val="00631BF0"/>
    <w:pPr>
      <w:ind w:left="220"/>
    </w:pPr>
    <w:rPr>
      <w:rFonts w:asciiTheme="minorHAnsi" w:hAnsiTheme="minorHAnsi" w:cstheme="minorHAnsi"/>
      <w:smallCaps/>
      <w:sz w:val="20"/>
      <w:szCs w:val="20"/>
    </w:rPr>
  </w:style>
  <w:style w:type="paragraph" w:styleId="TM4">
    <w:name w:val="toc 4"/>
    <w:basedOn w:val="Normal"/>
    <w:next w:val="Normal"/>
    <w:autoRedefine/>
    <w:uiPriority w:val="39"/>
    <w:unhideWhenUsed/>
    <w:rsid w:val="00631BF0"/>
    <w:pPr>
      <w:ind w:left="660"/>
    </w:pPr>
    <w:rPr>
      <w:rFonts w:asciiTheme="minorHAnsi" w:hAnsiTheme="minorHAnsi" w:cstheme="minorHAnsi"/>
      <w:sz w:val="18"/>
      <w:szCs w:val="18"/>
    </w:rPr>
  </w:style>
  <w:style w:type="paragraph" w:styleId="TM5">
    <w:name w:val="toc 5"/>
    <w:basedOn w:val="Normal"/>
    <w:next w:val="Normal"/>
    <w:autoRedefine/>
    <w:uiPriority w:val="39"/>
    <w:unhideWhenUsed/>
    <w:rsid w:val="00631BF0"/>
    <w:pPr>
      <w:ind w:left="880"/>
    </w:pPr>
    <w:rPr>
      <w:rFonts w:asciiTheme="minorHAnsi" w:hAnsiTheme="minorHAnsi" w:cstheme="minorHAnsi"/>
      <w:sz w:val="18"/>
      <w:szCs w:val="18"/>
    </w:rPr>
  </w:style>
  <w:style w:type="paragraph" w:styleId="TM6">
    <w:name w:val="toc 6"/>
    <w:basedOn w:val="Normal"/>
    <w:next w:val="Normal"/>
    <w:autoRedefine/>
    <w:uiPriority w:val="39"/>
    <w:unhideWhenUsed/>
    <w:rsid w:val="00631BF0"/>
    <w:pPr>
      <w:ind w:left="1100"/>
    </w:pPr>
    <w:rPr>
      <w:rFonts w:asciiTheme="minorHAnsi" w:hAnsiTheme="minorHAnsi" w:cstheme="minorHAnsi"/>
      <w:sz w:val="18"/>
      <w:szCs w:val="18"/>
    </w:rPr>
  </w:style>
  <w:style w:type="paragraph" w:styleId="TM7">
    <w:name w:val="toc 7"/>
    <w:basedOn w:val="Normal"/>
    <w:next w:val="Normal"/>
    <w:autoRedefine/>
    <w:uiPriority w:val="39"/>
    <w:unhideWhenUsed/>
    <w:rsid w:val="00631BF0"/>
    <w:pPr>
      <w:ind w:left="1320"/>
    </w:pPr>
    <w:rPr>
      <w:rFonts w:asciiTheme="minorHAnsi" w:hAnsiTheme="minorHAnsi" w:cstheme="minorHAnsi"/>
      <w:sz w:val="18"/>
      <w:szCs w:val="18"/>
    </w:rPr>
  </w:style>
  <w:style w:type="paragraph" w:styleId="TM8">
    <w:name w:val="toc 8"/>
    <w:basedOn w:val="Normal"/>
    <w:next w:val="Normal"/>
    <w:autoRedefine/>
    <w:uiPriority w:val="39"/>
    <w:unhideWhenUsed/>
    <w:rsid w:val="00631BF0"/>
    <w:pPr>
      <w:ind w:left="1540"/>
    </w:pPr>
    <w:rPr>
      <w:rFonts w:asciiTheme="minorHAnsi" w:hAnsiTheme="minorHAnsi" w:cstheme="minorHAnsi"/>
      <w:sz w:val="18"/>
      <w:szCs w:val="18"/>
    </w:rPr>
  </w:style>
  <w:style w:type="paragraph" w:styleId="TM9">
    <w:name w:val="toc 9"/>
    <w:basedOn w:val="Normal"/>
    <w:next w:val="Normal"/>
    <w:autoRedefine/>
    <w:uiPriority w:val="39"/>
    <w:unhideWhenUsed/>
    <w:rsid w:val="00631BF0"/>
    <w:pPr>
      <w:ind w:left="1760"/>
    </w:pPr>
    <w:rPr>
      <w:rFonts w:asciiTheme="minorHAnsi" w:hAnsiTheme="minorHAnsi" w:cstheme="minorHAnsi"/>
      <w:sz w:val="18"/>
      <w:szCs w:val="18"/>
    </w:rPr>
  </w:style>
  <w:style w:type="character" w:customStyle="1" w:styleId="Titre1Car">
    <w:name w:val="Titre 1 Car"/>
    <w:basedOn w:val="Policepardfaut"/>
    <w:link w:val="Titre1"/>
    <w:uiPriority w:val="9"/>
    <w:rsid w:val="005D5565"/>
    <w:rPr>
      <w:rFonts w:ascii="Times New Roman" w:eastAsia="Times New Roman" w:hAnsi="Times New Roman" w:cs="Times New Roman"/>
      <w:b/>
      <w:bCs/>
      <w:sz w:val="24"/>
      <w:szCs w:val="24"/>
      <w:lang w:val="fr-FR"/>
    </w:rPr>
  </w:style>
  <w:style w:type="character" w:customStyle="1" w:styleId="CorpsdetexteCar">
    <w:name w:val="Corps de texte Car"/>
    <w:basedOn w:val="Policepardfaut"/>
    <w:link w:val="Corpsdetexte"/>
    <w:uiPriority w:val="1"/>
    <w:rsid w:val="005D5565"/>
    <w:rPr>
      <w:rFonts w:ascii="Times New Roman" w:eastAsia="Times New Roman" w:hAnsi="Times New Roman" w:cs="Times New Roman"/>
      <w:sz w:val="20"/>
      <w:szCs w:val="20"/>
      <w:lang w:val="fr-FR"/>
    </w:rPr>
  </w:style>
  <w:style w:type="table" w:styleId="Tableausimple5">
    <w:name w:val="Plain Table 5"/>
    <w:basedOn w:val="TableauNormal"/>
    <w:uiPriority w:val="45"/>
    <w:rsid w:val="0062052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62052F"/>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
    <w:name w:val="List Table 7 Colorful"/>
    <w:basedOn w:val="TableauNormal"/>
    <w:uiPriority w:val="52"/>
    <w:rsid w:val="0062052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3-Accentuation5">
    <w:name w:val="Grid Table 3 Accent 5"/>
    <w:basedOn w:val="TableauNormal"/>
    <w:uiPriority w:val="48"/>
    <w:rsid w:val="0062052F"/>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Liste6Couleur-Accentuation1">
    <w:name w:val="List Table 6 Colorful Accent 1"/>
    <w:basedOn w:val="TableauNormal"/>
    <w:uiPriority w:val="51"/>
    <w:rsid w:val="008D0C0C"/>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auListe6Couleur-Accentuation5">
    <w:name w:val="List Table 6 Colorful Accent 5"/>
    <w:basedOn w:val="TableauNormal"/>
    <w:uiPriority w:val="51"/>
    <w:rsid w:val="008D0C0C"/>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8D0C0C"/>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Accentuation6">
    <w:name w:val="Grid Table 3 Accent 6"/>
    <w:basedOn w:val="TableauNormal"/>
    <w:uiPriority w:val="48"/>
    <w:rsid w:val="008D0C0C"/>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5Fonc-Accentuation6">
    <w:name w:val="Grid Table 5 Dark Accent 6"/>
    <w:basedOn w:val="TableauNormal"/>
    <w:uiPriority w:val="50"/>
    <w:rsid w:val="008D0C0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Accentuation6">
    <w:name w:val="Grid Table 6 Colorful Accent 6"/>
    <w:basedOn w:val="TableauNormal"/>
    <w:uiPriority w:val="51"/>
    <w:rsid w:val="008D0C0C"/>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1Clair-Accentuation6">
    <w:name w:val="List Table 1 Light Accent 6"/>
    <w:basedOn w:val="TableauNormal"/>
    <w:uiPriority w:val="46"/>
    <w:rsid w:val="008D0C0C"/>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tedefin">
    <w:name w:val="endnote text"/>
    <w:basedOn w:val="Normal"/>
    <w:link w:val="NotedefinCar"/>
    <w:uiPriority w:val="99"/>
    <w:semiHidden/>
    <w:unhideWhenUsed/>
    <w:rsid w:val="00B311AD"/>
    <w:rPr>
      <w:sz w:val="20"/>
      <w:szCs w:val="20"/>
    </w:rPr>
  </w:style>
  <w:style w:type="character" w:customStyle="1" w:styleId="NotedefinCar">
    <w:name w:val="Note de fin Car"/>
    <w:basedOn w:val="Policepardfaut"/>
    <w:link w:val="Notedefin"/>
    <w:uiPriority w:val="99"/>
    <w:semiHidden/>
    <w:rsid w:val="00B311AD"/>
    <w:rPr>
      <w:rFonts w:ascii="Times New Roman" w:eastAsia="Times New Roman" w:hAnsi="Times New Roman" w:cs="Times New Roman"/>
      <w:sz w:val="20"/>
      <w:szCs w:val="20"/>
      <w:lang w:val="fr-FR"/>
    </w:rPr>
  </w:style>
  <w:style w:type="character" w:styleId="Appeldenotedefin">
    <w:name w:val="endnote reference"/>
    <w:basedOn w:val="Policepardfaut"/>
    <w:uiPriority w:val="99"/>
    <w:semiHidden/>
    <w:unhideWhenUsed/>
    <w:rsid w:val="00B311AD"/>
    <w:rPr>
      <w:vertAlign w:val="superscript"/>
    </w:rPr>
  </w:style>
  <w:style w:type="character" w:customStyle="1" w:styleId="Titre2Car">
    <w:name w:val="Titre 2 Car"/>
    <w:basedOn w:val="Policepardfaut"/>
    <w:link w:val="Titre2"/>
    <w:uiPriority w:val="9"/>
    <w:rsid w:val="006F6016"/>
    <w:rPr>
      <w:rFonts w:cstheme="minorHAnsi"/>
      <w:b/>
      <w:bCs/>
      <w:sz w:val="24"/>
      <w:szCs w:val="24"/>
      <w:lang w:val="fr-FR"/>
    </w:rPr>
  </w:style>
  <w:style w:type="table" w:styleId="TableauListe1Clair">
    <w:name w:val="List Table 1 Light"/>
    <w:basedOn w:val="TableauNormal"/>
    <w:uiPriority w:val="46"/>
    <w:rsid w:val="007E4196"/>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simple4">
    <w:name w:val="Plain Table 4"/>
    <w:basedOn w:val="TableauNormal"/>
    <w:uiPriority w:val="44"/>
    <w:rsid w:val="007E419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3">
    <w:name w:val="Grid Table 3"/>
    <w:basedOn w:val="TableauNormal"/>
    <w:uiPriority w:val="48"/>
    <w:rsid w:val="007E419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6Couleur-Accentuation1">
    <w:name w:val="Grid Table 6 Colorful Accent 1"/>
    <w:basedOn w:val="TableauNormal"/>
    <w:uiPriority w:val="51"/>
    <w:rsid w:val="007E4196"/>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auGrille3-Accentuation2">
    <w:name w:val="Grid Table 3 Accent 2"/>
    <w:basedOn w:val="TableauNormal"/>
    <w:uiPriority w:val="48"/>
    <w:rsid w:val="00793A1E"/>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6233392">
      <w:bodyDiv w:val="1"/>
      <w:marLeft w:val="0"/>
      <w:marRight w:val="0"/>
      <w:marTop w:val="0"/>
      <w:marBottom w:val="0"/>
      <w:divBdr>
        <w:top w:val="none" w:sz="0" w:space="0" w:color="auto"/>
        <w:left w:val="none" w:sz="0" w:space="0" w:color="auto"/>
        <w:bottom w:val="none" w:sz="0" w:space="0" w:color="auto"/>
        <w:right w:val="none" w:sz="0" w:space="0" w:color="auto"/>
      </w:divBdr>
    </w:div>
    <w:div w:id="770393869">
      <w:bodyDiv w:val="1"/>
      <w:marLeft w:val="0"/>
      <w:marRight w:val="0"/>
      <w:marTop w:val="0"/>
      <w:marBottom w:val="0"/>
      <w:divBdr>
        <w:top w:val="none" w:sz="0" w:space="0" w:color="auto"/>
        <w:left w:val="none" w:sz="0" w:space="0" w:color="auto"/>
        <w:bottom w:val="none" w:sz="0" w:space="0" w:color="auto"/>
        <w:right w:val="none" w:sz="0" w:space="0" w:color="auto"/>
      </w:divBdr>
    </w:div>
    <w:div w:id="1009285266">
      <w:bodyDiv w:val="1"/>
      <w:marLeft w:val="0"/>
      <w:marRight w:val="0"/>
      <w:marTop w:val="0"/>
      <w:marBottom w:val="0"/>
      <w:divBdr>
        <w:top w:val="none" w:sz="0" w:space="0" w:color="auto"/>
        <w:left w:val="none" w:sz="0" w:space="0" w:color="auto"/>
        <w:bottom w:val="none" w:sz="0" w:space="0" w:color="auto"/>
        <w:right w:val="none" w:sz="0" w:space="0" w:color="auto"/>
      </w:divBdr>
    </w:div>
    <w:div w:id="1377241430">
      <w:bodyDiv w:val="1"/>
      <w:marLeft w:val="0"/>
      <w:marRight w:val="0"/>
      <w:marTop w:val="0"/>
      <w:marBottom w:val="0"/>
      <w:divBdr>
        <w:top w:val="none" w:sz="0" w:space="0" w:color="auto"/>
        <w:left w:val="none" w:sz="0" w:space="0" w:color="auto"/>
        <w:bottom w:val="none" w:sz="0" w:space="0" w:color="auto"/>
        <w:right w:val="none" w:sz="0" w:space="0" w:color="auto"/>
      </w:divBdr>
    </w:div>
    <w:div w:id="1490633985">
      <w:bodyDiv w:val="1"/>
      <w:marLeft w:val="0"/>
      <w:marRight w:val="0"/>
      <w:marTop w:val="0"/>
      <w:marBottom w:val="0"/>
      <w:divBdr>
        <w:top w:val="none" w:sz="0" w:space="0" w:color="auto"/>
        <w:left w:val="none" w:sz="0" w:space="0" w:color="auto"/>
        <w:bottom w:val="none" w:sz="0" w:space="0" w:color="auto"/>
        <w:right w:val="none" w:sz="0" w:space="0" w:color="auto"/>
      </w:divBdr>
    </w:div>
    <w:div w:id="1517112860">
      <w:bodyDiv w:val="1"/>
      <w:marLeft w:val="0"/>
      <w:marRight w:val="0"/>
      <w:marTop w:val="0"/>
      <w:marBottom w:val="0"/>
      <w:divBdr>
        <w:top w:val="none" w:sz="0" w:space="0" w:color="auto"/>
        <w:left w:val="none" w:sz="0" w:space="0" w:color="auto"/>
        <w:bottom w:val="none" w:sz="0" w:space="0" w:color="auto"/>
        <w:right w:val="none" w:sz="0" w:space="0" w:color="auto"/>
      </w:divBdr>
    </w:div>
    <w:div w:id="1794441542">
      <w:bodyDiv w:val="1"/>
      <w:marLeft w:val="0"/>
      <w:marRight w:val="0"/>
      <w:marTop w:val="0"/>
      <w:marBottom w:val="0"/>
      <w:divBdr>
        <w:top w:val="none" w:sz="0" w:space="0" w:color="auto"/>
        <w:left w:val="none" w:sz="0" w:space="0" w:color="auto"/>
        <w:bottom w:val="none" w:sz="0" w:space="0" w:color="auto"/>
        <w:right w:val="none" w:sz="0" w:space="0" w:color="auto"/>
      </w:divBdr>
    </w:div>
    <w:div w:id="2048218123">
      <w:bodyDiv w:val="1"/>
      <w:marLeft w:val="0"/>
      <w:marRight w:val="0"/>
      <w:marTop w:val="0"/>
      <w:marBottom w:val="0"/>
      <w:divBdr>
        <w:top w:val="none" w:sz="0" w:space="0" w:color="auto"/>
        <w:left w:val="none" w:sz="0" w:space="0" w:color="auto"/>
        <w:bottom w:val="none" w:sz="0" w:space="0" w:color="auto"/>
        <w:right w:val="none" w:sz="0" w:space="0" w:color="auto"/>
      </w:divBdr>
    </w:div>
    <w:div w:id="21344460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hyperlink" Target="mailto:efbxx@corsair.fr" TargetMode="External"/><Relationship Id="rId63" Type="http://schemas.openxmlformats.org/officeDocument/2006/relationships/image" Target="media/image29.jpeg"/><Relationship Id="rId68" Type="http://schemas.openxmlformats.org/officeDocument/2006/relationships/hyperlink" Target="file:///\\docsrv\Interdirection\MANEX\BE_Ops\06%20-%20EFB\eWas\1%20-%20Project%20Management\Copie%20de%20eWAS_Preferred_Airport%20(003).xlsx" TargetMode="External"/><Relationship Id="rId84" Type="http://schemas.openxmlformats.org/officeDocument/2006/relationships/header" Target="header7.xml"/><Relationship Id="rId16" Type="http://schemas.openxmlformats.org/officeDocument/2006/relationships/image" Target="media/image2.emf"/><Relationship Id="rId11" Type="http://schemas.openxmlformats.org/officeDocument/2006/relationships/hyperlink" Target="https://crl.orlandotechpubs.com/" TargetMode="External"/><Relationship Id="rId32" Type="http://schemas.openxmlformats.org/officeDocument/2006/relationships/image" Target="media/image15.jpeg"/><Relationship Id="rId37" Type="http://schemas.openxmlformats.org/officeDocument/2006/relationships/hyperlink" Target="file:///\\docsrv\Interdirection\MANEX\BE_Ops\03%20-%20Documentation%20DOA\Projets%20de%20refonte%20documentaire\PNT%20-%20Applications%20m&#233;tier\02-%20Lido%20mPilot\02-%20Documentation\Lido%20mPilot%206.3%20User%20Guide.pdf" TargetMode="External"/><Relationship Id="rId53" Type="http://schemas.openxmlformats.org/officeDocument/2006/relationships/image" Target="media/image20.jpg"/><Relationship Id="rId58" Type="http://schemas.openxmlformats.org/officeDocument/2006/relationships/image" Target="media/image25.jpeg"/><Relationship Id="rId74" Type="http://schemas.openxmlformats.org/officeDocument/2006/relationships/image" Target="media/image32.png"/><Relationship Id="rId79" Type="http://schemas.openxmlformats.org/officeDocument/2006/relationships/image" Target="media/image36.png"/><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header" Target="header1.xml"/><Relationship Id="rId22" Type="http://schemas.openxmlformats.org/officeDocument/2006/relationships/image" Target="media/image7.jpeg"/><Relationship Id="rId27" Type="http://schemas.openxmlformats.org/officeDocument/2006/relationships/image" Target="media/image12.emf"/><Relationship Id="rId30" Type="http://schemas.openxmlformats.org/officeDocument/2006/relationships/hyperlink" Target="https://cn32.airwatchportals.com/AirWatch/Login?ReturnUrl=%2FAirWatch%2F" TargetMode="External"/><Relationship Id="rId35" Type="http://schemas.openxmlformats.org/officeDocument/2006/relationships/hyperlink" Target="file:///\\docsrv\Interdirection\MANEX\BE_Ops\04%20-%20Proc&#233;dures%20BE\BEO083%20-%20Administration%20de%20la%20documentation%20Airbus\BEO083B%20-%20Administration%20de%20la%20documentation%20Airbus.pdf" TargetMode="External"/><Relationship Id="rId43" Type="http://schemas.openxmlformats.org/officeDocument/2006/relationships/hyperlink" Target="https://missionplus.support.navblue.aero/support/home" TargetMode="External"/><Relationship Id="rId56" Type="http://schemas.openxmlformats.org/officeDocument/2006/relationships/image" Target="media/image23.jpeg"/><Relationship Id="rId64" Type="http://schemas.openxmlformats.org/officeDocument/2006/relationships/image" Target="media/image30.jpeg"/><Relationship Id="rId69" Type="http://schemas.openxmlformats.org/officeDocument/2006/relationships/hyperlink" Target="mailto:ServiceDesk.Aircraft@sita.aero." TargetMode="External"/><Relationship Id="rId77" Type="http://schemas.openxmlformats.org/officeDocument/2006/relationships/image" Target="media/image35.jpeg"/><Relationship Id="rId8" Type="http://schemas.openxmlformats.org/officeDocument/2006/relationships/hyperlink" Target="https://crl.orlandotechpubs.com/" TargetMode="External"/><Relationship Id="rId51" Type="http://schemas.openxmlformats.org/officeDocument/2006/relationships/image" Target="media/image22.png"/><Relationship Id="rId72" Type="http://schemas.openxmlformats.org/officeDocument/2006/relationships/hyperlink" Target="mailto:aircom.support@sita.aero" TargetMode="External"/><Relationship Id="rId80" Type="http://schemas.openxmlformats.org/officeDocument/2006/relationships/hyperlink" Target="mailto:lcm"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crl.orlandotechpubs.com/" TargetMode="Externa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hyperlink" Target="file:///\\docsrv\Interdirection\MANEX2\Airbus%20softwares\" TargetMode="External"/><Relationship Id="rId38" Type="http://schemas.openxmlformats.org/officeDocument/2006/relationships/hyperlink" Target="https://www.lidowebportal.com/WebPortal" TargetMode="External"/><Relationship Id="rId46" Type="http://schemas.openxmlformats.org/officeDocument/2006/relationships/image" Target="media/image19.png"/><Relationship Id="rId59" Type="http://schemas.openxmlformats.org/officeDocument/2006/relationships/header" Target="header3.xml"/><Relationship Id="rId67" Type="http://schemas.openxmlformats.org/officeDocument/2006/relationships/hyperlink" Target="file:///Y:\BE_Ops\06%20-%20EFB\eWas\4%20-%20Documentation%20EWAS\eWAS%20-%20%20MDM%20Distribution%20V4.1.pdf" TargetMode="External"/><Relationship Id="rId20" Type="http://schemas.openxmlformats.org/officeDocument/2006/relationships/image" Target="media/image5.jpeg"/><Relationship Id="rId41" Type="http://schemas.openxmlformats.org/officeDocument/2006/relationships/image" Target="media/image16.emf"/><Relationship Id="rId54" Type="http://schemas.openxmlformats.org/officeDocument/2006/relationships/image" Target="media/image21.jpeg"/><Relationship Id="rId62" Type="http://schemas.openxmlformats.org/officeDocument/2006/relationships/image" Target="media/image28.jpeg"/><Relationship Id="rId70" Type="http://schemas.openxmlformats.org/officeDocument/2006/relationships/hyperlink" Target="mailto:xavier.mercade@gtd.eu" TargetMode="External"/><Relationship Id="rId75" Type="http://schemas.openxmlformats.org/officeDocument/2006/relationships/header" Target="header5.xml"/><Relationship Id="rId83" Type="http://schemas.openxmlformats.org/officeDocument/2006/relationships/hyperlink" Target="mailto:contremaitre@corsair.f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8.jpeg"/><Relationship Id="rId28" Type="http://schemas.openxmlformats.org/officeDocument/2006/relationships/header" Target="header2.xml"/><Relationship Id="rId36" Type="http://schemas.openxmlformats.org/officeDocument/2006/relationships/hyperlink" Target="file:///\\docsrv\Interdirection\MANEX\BE_Ops\04%20-%20Proc&#233;dures%20BE\BEO004%20-%20Administration%20des%20donn&#233;es%20de%20Performance\BEO004%20-%20Administration%20des%20donn&#233;es%20de%20Performance.pdf" TargetMode="External"/><Relationship Id="rId49" Type="http://schemas.openxmlformats.org/officeDocument/2006/relationships/image" Target="media/image20.png"/><Relationship Id="rId57" Type="http://schemas.openxmlformats.org/officeDocument/2006/relationships/image" Target="media/image24.jpeg"/><Relationship Id="rId10" Type="http://schemas.openxmlformats.org/officeDocument/2006/relationships/hyperlink" Target="https://crl.orlandotechpubs.com/" TargetMode="External"/><Relationship Id="rId31" Type="http://schemas.openxmlformats.org/officeDocument/2006/relationships/image" Target="media/image14.png"/><Relationship Id="rId44" Type="http://schemas.openxmlformats.org/officeDocument/2006/relationships/image" Target="media/image17.png"/><Relationship Id="rId52" Type="http://schemas.openxmlformats.org/officeDocument/2006/relationships/hyperlink" Target="https://missionplus.support.navblue.aero/support/home" TargetMode="External"/><Relationship Id="rId60" Type="http://schemas.openxmlformats.org/officeDocument/2006/relationships/image" Target="media/image26.png"/><Relationship Id="rId65" Type="http://schemas.openxmlformats.org/officeDocument/2006/relationships/image" Target="media/image31.jpeg"/><Relationship Id="rId73" Type="http://schemas.openxmlformats.org/officeDocument/2006/relationships/header" Target="header4.xml"/><Relationship Id="rId78" Type="http://schemas.openxmlformats.org/officeDocument/2006/relationships/header" Target="header6.xml"/><Relationship Id="rId81" Type="http://schemas.openxmlformats.org/officeDocument/2006/relationships/hyperlink" Target="mailto:t@corsair.fr%20," TargetMode="External"/><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crl.orlandotechpubs.com/" TargetMode="External"/><Relationship Id="rId13" Type="http://schemas.openxmlformats.org/officeDocument/2006/relationships/hyperlink" Target="https://crl.orlandotechpubs.com/" TargetMode="External"/><Relationship Id="rId18" Type="http://schemas.openxmlformats.org/officeDocument/2006/relationships/hyperlink" Target="https://cn32.airwatchportals.com/AirWatch/Login?ReturnUrl=%2FAirWatch%2F" TargetMode="External"/><Relationship Id="rId39" Type="http://schemas.openxmlformats.org/officeDocument/2006/relationships/hyperlink" Target="https://viewer.flightsupport.com" TargetMode="External"/><Relationship Id="rId34" Type="http://schemas.openxmlformats.org/officeDocument/2006/relationships/hyperlink" Target="file:///\\docsrv\Interdirection\MANEX\BE_Ops\04%20-%20Proc&#233;dures%20BE\BEO005%20-%20Administration%20de%20Flysmart+%20Gateway\BEO005%20-%20Administration%20de%20Flysmart+%20Gateway.pdf" TargetMode="External"/><Relationship Id="rId50" Type="http://schemas.openxmlformats.org/officeDocument/2006/relationships/image" Target="media/image21.png"/><Relationship Id="rId55" Type="http://schemas.openxmlformats.org/officeDocument/2006/relationships/image" Target="media/image22.jpeg"/><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yperlink" Target="mailto:oscar.dominguez@gtd.eu"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jpeg"/><Relationship Id="rId40" Type="http://schemas.openxmlformats.org/officeDocument/2006/relationships/hyperlink" Target="https://approve.lidodvms.com/next/app/approval/719331" TargetMode="External"/><Relationship Id="rId45" Type="http://schemas.openxmlformats.org/officeDocument/2006/relationships/image" Target="media/image18.png"/><Relationship Id="rId66" Type="http://schemas.openxmlformats.org/officeDocument/2006/relationships/hyperlink" Target="https://support.ewas.aero/mant/php/login.php" TargetMode="External"/><Relationship Id="rId87" Type="http://schemas.openxmlformats.org/officeDocument/2006/relationships/theme" Target="theme/theme1.xml"/><Relationship Id="rId61" Type="http://schemas.openxmlformats.org/officeDocument/2006/relationships/image" Target="media/image27.jpeg"/><Relationship Id="rId82" Type="http://schemas.openxmlformats.org/officeDocument/2006/relationships/hyperlink" Target="mailto:preparation@corsair.f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33.jpeg"/></Relationships>
</file>

<file path=word/_rels/header6.xml.rels><?xml version="1.0" encoding="UTF-8" standalone="yes"?>
<Relationships xmlns="http://schemas.openxmlformats.org/package/2006/relationships"><Relationship Id="rId1" Type="http://schemas.openxmlformats.org/officeDocument/2006/relationships/image" Target="media/image33.jpeg"/></Relationships>
</file>

<file path=word/_rels/header7.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1D7DA-E80B-4951-BD6C-78B0A1684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5631</Words>
  <Characters>30972</Characters>
  <Application>Microsoft Office Word</Application>
  <DocSecurity>0</DocSecurity>
  <Lines>258</Lines>
  <Paragraphs>73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BEO001 - Manuel d'administration EFB.book</vt:lpstr>
      <vt:lpstr>BEO001 - Manuel d'administration EFB.book</vt:lpstr>
    </vt:vector>
  </TitlesOfParts>
  <Company/>
  <LinksUpToDate>false</LinksUpToDate>
  <CharactersWithSpaces>36530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BEO001 - Manuel d'administration EFB.book</dc:title>
  <dc:creator>GERINROZE</dc:creator>
  <cp:lastModifiedBy>REIBEL Adrien</cp:lastModifiedBy>
  <cp:revision>2</cp:revision>
  <cp:lastPrinted>2025-05-07T13:27:00Z</cp:lastPrinted>
  <dcterms:created xsi:type="dcterms:W3CDTF">2025-06-23T07:51:00Z</dcterms:created>
  <dcterms:modified xsi:type="dcterms:W3CDTF">2025-06-23T07:51:00Z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2022-08-21T00:00:00Z</vt:filetime>
  </property>
  <property fmtid="{D5CDD505-2E9C-101B-9397-08002B2CF9AE}" pid="3" name="Creator">
    <vt:lpwstr>FrameMaker 2015.1</vt:lpwstr>
  </property>
  <property fmtid="{D5CDD505-2E9C-101B-9397-08002B2CF9AE}" pid="4" name="LastSaved">
    <vt:filetime>2023-02-17T00:00:00Z</vt:filetime>
  </property>
  <property fmtid="{D5CDD505-2E9C-101B-9397-08002B2CF9AE}" pid="5" name="Producer">
    <vt:lpwstr>Acrobat Distiller 15.0 (Windows)</vt:lpwstr>
  </property>
</Properties>
</file>